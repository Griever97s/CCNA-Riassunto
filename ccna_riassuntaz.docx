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06EDB4" w14:textId="173397F9" w:rsidR="008F6B5E" w:rsidRPr="00423D10" w:rsidRDefault="009065E3" w:rsidP="006514BC">
      <w:pPr>
        <w:pStyle w:val="Titolo2"/>
      </w:pPr>
      <w:r w:rsidRPr="00E26329">
        <w:t>Appunti CCNA</w:t>
      </w:r>
    </w:p>
    <w:p w14:paraId="11E7BA3B" w14:textId="2E645E13" w:rsidR="009065E3" w:rsidRPr="00193873" w:rsidRDefault="009065E3">
      <w:pPr>
        <w:rPr>
          <w:b/>
          <w:bCs/>
          <w:i/>
          <w:iCs/>
        </w:rPr>
      </w:pPr>
      <w:r w:rsidRPr="00193873">
        <w:rPr>
          <w:b/>
          <w:bCs/>
          <w:i/>
          <w:iCs/>
        </w:rPr>
        <w:t>C</w:t>
      </w:r>
      <w:r w:rsidR="00193873" w:rsidRPr="00193873">
        <w:rPr>
          <w:b/>
          <w:bCs/>
          <w:i/>
          <w:iCs/>
        </w:rPr>
        <w:t>AP</w:t>
      </w:r>
      <w:r w:rsidRPr="00193873">
        <w:rPr>
          <w:b/>
          <w:bCs/>
          <w:i/>
          <w:iCs/>
        </w:rPr>
        <w:t>. 1</w:t>
      </w:r>
    </w:p>
    <w:p w14:paraId="3A54AD14" w14:textId="5D80A67D" w:rsidR="009065E3" w:rsidRDefault="009065E3"/>
    <w:p w14:paraId="2B7FFB87" w14:textId="6344B425" w:rsidR="009065E3" w:rsidRDefault="009065E3">
      <w:r w:rsidRPr="00E26329">
        <w:rPr>
          <w:b/>
          <w:bCs/>
        </w:rPr>
        <w:t>Modello TCP/IP</w:t>
      </w:r>
      <w:r>
        <w:t>: 5 Livelli -&gt; Fisico -&gt; Data Link -&gt; Network -&gt; Trasporto -&gt; Applicazione</w:t>
      </w:r>
    </w:p>
    <w:p w14:paraId="5DBFCF33" w14:textId="3DA09C3D" w:rsidR="009065E3" w:rsidRDefault="009065E3">
      <w:r w:rsidRPr="00E26329">
        <w:rPr>
          <w:b/>
          <w:bCs/>
        </w:rPr>
        <w:t>Modello ISO/OSI</w:t>
      </w:r>
      <w:r>
        <w:t>: 7 Livelli -&gt; Fisico -&gt; Data Link -&gt; Network -&gt; Trasporto -&gt; Sessione -&gt; Presentazione -&gt; App.</w:t>
      </w:r>
    </w:p>
    <w:p w14:paraId="55969445" w14:textId="116E5AA5" w:rsidR="009065E3" w:rsidRDefault="00E26329" w:rsidP="00E26329">
      <w:r w:rsidRPr="00E26329">
        <w:rPr>
          <w:b/>
          <w:bCs/>
        </w:rPr>
        <w:t xml:space="preserve">TCP/IP Protocolli </w:t>
      </w:r>
      <w:r>
        <w:rPr>
          <w:b/>
          <w:bCs/>
        </w:rPr>
        <w:t xml:space="preserve">per </w:t>
      </w:r>
      <w:r w:rsidRPr="00E26329">
        <w:rPr>
          <w:b/>
          <w:bCs/>
        </w:rPr>
        <w:t>Livello</w:t>
      </w:r>
      <w:r>
        <w:t>:</w:t>
      </w:r>
    </w:p>
    <w:p w14:paraId="2EDE1295" w14:textId="2607DBB0" w:rsidR="009065E3" w:rsidRDefault="009065E3">
      <w:r>
        <w:t>Applicazione: http, pop3, smtp</w:t>
      </w:r>
    </w:p>
    <w:p w14:paraId="3AD19495" w14:textId="1683C02A" w:rsidR="009065E3" w:rsidRDefault="009065E3" w:rsidP="009065E3">
      <w:r>
        <w:t>Trasporto: tcp, udp</w:t>
      </w:r>
    </w:p>
    <w:p w14:paraId="70FF5226" w14:textId="576FBAD6" w:rsidR="009065E3" w:rsidRPr="009065E3" w:rsidRDefault="009065E3" w:rsidP="009065E3">
      <w:r w:rsidRPr="009065E3">
        <w:t>Network: ip, icmp</w:t>
      </w:r>
    </w:p>
    <w:p w14:paraId="151FE562" w14:textId="745F8AB1" w:rsidR="009065E3" w:rsidRDefault="009065E3" w:rsidP="009065E3">
      <w:r>
        <w:t>Data Link e Fisico (considerati insieme): ethernet, 802.11 (wi-fi)</w:t>
      </w:r>
    </w:p>
    <w:p w14:paraId="15523E8A" w14:textId="77777777" w:rsidR="00A72B2A" w:rsidRDefault="00A72B2A" w:rsidP="009065E3"/>
    <w:p w14:paraId="7AF6C687" w14:textId="78A38309" w:rsidR="00A72B2A" w:rsidRPr="00A72B2A" w:rsidRDefault="00A72B2A" w:rsidP="009065E3">
      <w:pPr>
        <w:rPr>
          <w:lang w:val="en-US"/>
        </w:rPr>
      </w:pPr>
      <w:r w:rsidRPr="00E26329">
        <w:rPr>
          <w:u w:val="single"/>
          <w:lang w:val="en-US"/>
        </w:rPr>
        <w:t>HTTP</w:t>
      </w:r>
      <w:r w:rsidR="009065E3" w:rsidRPr="00E26329">
        <w:rPr>
          <w:u w:val="single"/>
          <w:lang w:val="en-US"/>
        </w:rPr>
        <w:t xml:space="preserve"> overview</w:t>
      </w:r>
      <w:r w:rsidR="009065E3" w:rsidRPr="00A72B2A">
        <w:rPr>
          <w:lang w:val="en-US"/>
        </w:rPr>
        <w:t xml:space="preserve">:  </w:t>
      </w:r>
    </w:p>
    <w:p w14:paraId="00B436D7" w14:textId="4987024E" w:rsidR="00A72B2A" w:rsidRPr="00A72B2A" w:rsidRDefault="00A72B2A" w:rsidP="009065E3">
      <w:pPr>
        <w:rPr>
          <w:lang w:val="en-US"/>
        </w:rPr>
      </w:pPr>
      <w:r w:rsidRPr="00A72B2A">
        <w:rPr>
          <w:lang w:val="en-US"/>
        </w:rPr>
        <w:t xml:space="preserve">                                 </w:t>
      </w:r>
      <w:r>
        <w:rPr>
          <w:noProof/>
        </w:rPr>
        <w:drawing>
          <wp:inline distT="0" distB="0" distL="0" distR="0" wp14:anchorId="0647070B" wp14:editId="43A20B7E">
            <wp:extent cx="3924300" cy="1241199"/>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47372" cy="1248496"/>
                    </a:xfrm>
                    <a:prstGeom prst="rect">
                      <a:avLst/>
                    </a:prstGeom>
                    <a:noFill/>
                    <a:ln>
                      <a:noFill/>
                    </a:ln>
                  </pic:spPr>
                </pic:pic>
              </a:graphicData>
            </a:graphic>
          </wp:inline>
        </w:drawing>
      </w:r>
    </w:p>
    <w:p w14:paraId="5B704586" w14:textId="0C4C8CC2" w:rsidR="00A72B2A" w:rsidRPr="00E26329" w:rsidRDefault="00A72B2A" w:rsidP="009065E3">
      <w:r w:rsidRPr="00E26329">
        <w:rPr>
          <w:u w:val="single"/>
        </w:rPr>
        <w:t>TCP overview</w:t>
      </w:r>
      <w:r w:rsidRPr="00A72B2A">
        <w:t>: nel TCP header contiene un</w:t>
      </w:r>
      <w:r>
        <w:t xml:space="preserve"> num. Sequenziale che permette a chi riceve il mex di capire se qualche pacchetto è andato perduto. Se cosi fosse viene ri-richiesto e rimandato.</w:t>
      </w:r>
      <w:r w:rsidR="00E26329">
        <w:t xml:space="preserve"> (il tcp fornisce un servizio di </w:t>
      </w:r>
      <w:r w:rsidR="00E26329" w:rsidRPr="00E26329">
        <w:rPr>
          <w:b/>
          <w:bCs/>
        </w:rPr>
        <w:t>error recovery</w:t>
      </w:r>
      <w:r w:rsidR="00E26329">
        <w:rPr>
          <w:b/>
          <w:bCs/>
        </w:rPr>
        <w:t xml:space="preserve"> </w:t>
      </w:r>
      <w:r w:rsidR="00E26329">
        <w:t>per il protocollo http del lvl superiore -&gt; Adjacent Layer interaction).</w:t>
      </w:r>
    </w:p>
    <w:p w14:paraId="72A8C7EC" w14:textId="203100A4" w:rsidR="00A72B2A" w:rsidRDefault="00A72B2A" w:rsidP="009065E3">
      <w:pPr>
        <w:rPr>
          <w:noProof/>
        </w:rPr>
      </w:pPr>
      <w:r w:rsidRPr="00A72B2A">
        <w:rPr>
          <w:noProof/>
        </w:rPr>
        <w:t xml:space="preserve">                                </w:t>
      </w:r>
      <w:r>
        <w:rPr>
          <w:noProof/>
        </w:rPr>
        <w:drawing>
          <wp:inline distT="0" distB="0" distL="0" distR="0" wp14:anchorId="546CE5DD" wp14:editId="5497749D">
            <wp:extent cx="3759200" cy="1303307"/>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18908" cy="1324008"/>
                    </a:xfrm>
                    <a:prstGeom prst="rect">
                      <a:avLst/>
                    </a:prstGeom>
                    <a:noFill/>
                    <a:ln>
                      <a:noFill/>
                    </a:ln>
                  </pic:spPr>
                </pic:pic>
              </a:graphicData>
            </a:graphic>
          </wp:inline>
        </w:drawing>
      </w:r>
    </w:p>
    <w:p w14:paraId="12F25ECF" w14:textId="7B08FA4D" w:rsidR="00A72B2A" w:rsidRPr="00E26329" w:rsidRDefault="00E26329" w:rsidP="009065E3">
      <w:pPr>
        <w:rPr>
          <w:noProof/>
          <w:lang w:val="en-US"/>
        </w:rPr>
      </w:pPr>
      <w:r w:rsidRPr="00E26329">
        <w:rPr>
          <w:noProof/>
          <w:lang w:val="en-US"/>
        </w:rPr>
        <w:t>TCP/IP Same Layer/Adjacent Layer:</w:t>
      </w:r>
    </w:p>
    <w:tbl>
      <w:tblPr>
        <w:tblStyle w:val="Grigliatabella"/>
        <w:tblW w:w="9628" w:type="dxa"/>
        <w:tblInd w:w="-5" w:type="dxa"/>
        <w:tblLook w:val="04A0" w:firstRow="1" w:lastRow="0" w:firstColumn="1" w:lastColumn="0" w:noHBand="0" w:noVBand="1"/>
      </w:tblPr>
      <w:tblGrid>
        <w:gridCol w:w="4814"/>
        <w:gridCol w:w="4814"/>
      </w:tblGrid>
      <w:tr w:rsidR="00A72B2A" w14:paraId="0385FA30" w14:textId="77777777" w:rsidTr="00A72B2A">
        <w:tc>
          <w:tcPr>
            <w:tcW w:w="4814" w:type="dxa"/>
          </w:tcPr>
          <w:p w14:paraId="7D611405" w14:textId="072FF088" w:rsidR="00A72B2A" w:rsidRDefault="00A72B2A" w:rsidP="00E26329">
            <w:pPr>
              <w:jc w:val="center"/>
            </w:pPr>
            <w:r>
              <w:t>Same Layer interaction</w:t>
            </w:r>
          </w:p>
        </w:tc>
        <w:tc>
          <w:tcPr>
            <w:tcW w:w="4814" w:type="dxa"/>
          </w:tcPr>
          <w:p w14:paraId="104A0A9E" w14:textId="65091293" w:rsidR="00A72B2A" w:rsidRDefault="00A72B2A" w:rsidP="009065E3">
            <w:r>
              <w:t>Due pc usano un protocollo per comunicare con lo stesso layer sull’altro pc. Il protocollo crea un header che dice ad ogni pc cosa fare.</w:t>
            </w:r>
          </w:p>
        </w:tc>
      </w:tr>
      <w:tr w:rsidR="00A72B2A" w14:paraId="7A15F273" w14:textId="77777777" w:rsidTr="00A72B2A">
        <w:tc>
          <w:tcPr>
            <w:tcW w:w="4814" w:type="dxa"/>
          </w:tcPr>
          <w:p w14:paraId="45DBAC0C" w14:textId="58DB9877" w:rsidR="00A72B2A" w:rsidRDefault="00A72B2A" w:rsidP="00E26329">
            <w:pPr>
              <w:spacing w:line="276" w:lineRule="auto"/>
              <w:jc w:val="center"/>
            </w:pPr>
            <w:r>
              <w:t>Adjacent layer interaction</w:t>
            </w:r>
          </w:p>
        </w:tc>
        <w:tc>
          <w:tcPr>
            <w:tcW w:w="4814" w:type="dxa"/>
          </w:tcPr>
          <w:p w14:paraId="1764336F" w14:textId="4C039C7B" w:rsidR="00A72B2A" w:rsidRDefault="00A72B2A" w:rsidP="009065E3">
            <w:r>
              <w:t xml:space="preserve">Su un singolo pc il layer sotto mette a disposizione un servizio per il layer sopra. Il sw o hw implementano </w:t>
            </w:r>
            <w:r w:rsidR="00E26329">
              <w:t xml:space="preserve">la richiesta dei layer più alti verso quelli più bassi. </w:t>
            </w:r>
          </w:p>
        </w:tc>
      </w:tr>
    </w:tbl>
    <w:p w14:paraId="308A91F6" w14:textId="64FB52B0" w:rsidR="00A72B2A" w:rsidRDefault="00A72B2A" w:rsidP="009065E3"/>
    <w:p w14:paraId="111640F4" w14:textId="1DC68A56" w:rsidR="00423D10" w:rsidRDefault="00E26329" w:rsidP="009065E3">
      <w:r>
        <w:lastRenderedPageBreak/>
        <w:t xml:space="preserve">  </w:t>
      </w:r>
      <w:r w:rsidR="00423D10" w:rsidRPr="00423D10">
        <w:rPr>
          <w:b/>
          <w:bCs/>
        </w:rPr>
        <w:t>FUNZIONAMENTO IP PROTOCOL</w:t>
      </w:r>
      <w:r w:rsidR="00423D10">
        <w:t xml:space="preserve">: mette davanti al </w:t>
      </w:r>
      <w:r w:rsidR="00423D10" w:rsidRPr="00423D10">
        <w:rPr>
          <w:b/>
          <w:bCs/>
        </w:rPr>
        <w:t>segmento</w:t>
      </w:r>
      <w:r w:rsidR="00423D10">
        <w:t xml:space="preserve"> del lvl trasporto un ip header che contiene l’ip source e destination creando un ip </w:t>
      </w:r>
      <w:r w:rsidR="00423D10" w:rsidRPr="00423D10">
        <w:rPr>
          <w:b/>
          <w:bCs/>
        </w:rPr>
        <w:t>packet</w:t>
      </w:r>
      <w:r w:rsidR="00423D10">
        <w:t>.</w:t>
      </w:r>
    </w:p>
    <w:p w14:paraId="5385CA91" w14:textId="31A7A914" w:rsidR="00E26329" w:rsidRDefault="00E26329" w:rsidP="009065E3">
      <w:r>
        <w:t>Funzionamento Data Link e Fisico:</w:t>
      </w:r>
    </w:p>
    <w:p w14:paraId="18A01CA8" w14:textId="2FCB0D3B" w:rsidR="00E26329" w:rsidRDefault="00E26329" w:rsidP="009065E3">
      <w:r>
        <w:t xml:space="preserve">                                             </w:t>
      </w:r>
      <w:r>
        <w:rPr>
          <w:noProof/>
        </w:rPr>
        <w:drawing>
          <wp:inline distT="0" distB="0" distL="0" distR="0" wp14:anchorId="6F861174" wp14:editId="2510C9E7">
            <wp:extent cx="3886200" cy="1364619"/>
            <wp:effectExtent l="0" t="0" r="0" b="698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50057" cy="1387042"/>
                    </a:xfrm>
                    <a:prstGeom prst="rect">
                      <a:avLst/>
                    </a:prstGeom>
                    <a:noFill/>
                    <a:ln>
                      <a:noFill/>
                    </a:ln>
                  </pic:spPr>
                </pic:pic>
              </a:graphicData>
            </a:graphic>
          </wp:inline>
        </w:drawing>
      </w:r>
    </w:p>
    <w:p w14:paraId="1BC753A6" w14:textId="37497CD2" w:rsidR="00E26329" w:rsidRPr="00E26329" w:rsidRDefault="00E26329" w:rsidP="009065E3">
      <w:pPr>
        <w:rPr>
          <w:lang w:val="en-US"/>
        </w:rPr>
      </w:pPr>
      <w:r w:rsidRPr="00193873">
        <w:rPr>
          <w:b/>
          <w:bCs/>
          <w:lang w:val="en-US"/>
        </w:rPr>
        <w:t>Step 1</w:t>
      </w:r>
      <w:r w:rsidRPr="00193873">
        <w:rPr>
          <w:lang w:val="en-US"/>
        </w:rPr>
        <w:t xml:space="preserve">. </w:t>
      </w:r>
      <w:r w:rsidRPr="00E26329">
        <w:rPr>
          <w:lang w:val="en-US"/>
        </w:rPr>
        <w:t>Larry incapsula l’ip packet</w:t>
      </w:r>
      <w:r>
        <w:rPr>
          <w:lang w:val="en-US"/>
        </w:rPr>
        <w:t xml:space="preserve"> con l’ethernet e trailer creando ethernet frame.</w:t>
      </w:r>
    </w:p>
    <w:p w14:paraId="3AF167F4" w14:textId="7B7EF6AD" w:rsidR="00E26329" w:rsidRDefault="00E26329" w:rsidP="009065E3">
      <w:r w:rsidRPr="00193873">
        <w:rPr>
          <w:b/>
          <w:bCs/>
        </w:rPr>
        <w:t>Step 2</w:t>
      </w:r>
      <w:r w:rsidRPr="00193873">
        <w:t xml:space="preserve">. </w:t>
      </w:r>
      <w:r w:rsidRPr="00E26329">
        <w:t>Larry tasmettem fisicamente i bit usando l</w:t>
      </w:r>
      <w:r>
        <w:t>’elettricità.</w:t>
      </w:r>
    </w:p>
    <w:p w14:paraId="50CA388B" w14:textId="0B132F3F" w:rsidR="00E26329" w:rsidRDefault="00E26329" w:rsidP="009065E3">
      <w:r w:rsidRPr="00E26329">
        <w:rPr>
          <w:b/>
          <w:bCs/>
        </w:rPr>
        <w:t>Step 3</w:t>
      </w:r>
      <w:r>
        <w:t>. R1 fisicamente riceve il segnale, e ricrea gli stessi bit interpretando i segnali.</w:t>
      </w:r>
    </w:p>
    <w:p w14:paraId="7A084B11" w14:textId="64B5D9D6" w:rsidR="00E26329" w:rsidRPr="00193873" w:rsidRDefault="00E26329" w:rsidP="009065E3">
      <w:pPr>
        <w:rPr>
          <w:lang w:val="en-US"/>
        </w:rPr>
      </w:pPr>
      <w:r w:rsidRPr="00E26329">
        <w:rPr>
          <w:b/>
          <w:bCs/>
          <w:lang w:val="en-US"/>
        </w:rPr>
        <w:t>Step 4</w:t>
      </w:r>
      <w:r w:rsidRPr="00E26329">
        <w:rPr>
          <w:lang w:val="en-US"/>
        </w:rPr>
        <w:t xml:space="preserve">. </w:t>
      </w:r>
      <w:r w:rsidRPr="00193873">
        <w:rPr>
          <w:lang w:val="en-US"/>
        </w:rPr>
        <w:t>R1 scapsula l’ip packet dall’ethernet frame rimuovendo header e trailer.</w:t>
      </w:r>
    </w:p>
    <w:p w14:paraId="546D2901" w14:textId="0284968D" w:rsidR="00423D10" w:rsidRPr="00193873" w:rsidRDefault="00423D10" w:rsidP="009065E3">
      <w:pPr>
        <w:rPr>
          <w:lang w:val="en-US"/>
        </w:rPr>
      </w:pPr>
    </w:p>
    <w:p w14:paraId="33904B6E" w14:textId="55219AF1" w:rsidR="00423D10" w:rsidRDefault="00423D10" w:rsidP="009065E3">
      <w:r w:rsidRPr="00423D10">
        <w:rPr>
          <w:b/>
          <w:bCs/>
        </w:rPr>
        <w:t>TCP/IP INCAPSULAMENTO</w:t>
      </w:r>
      <w:r>
        <w:t>:</w:t>
      </w:r>
    </w:p>
    <w:p w14:paraId="577410D1" w14:textId="0541EC3E" w:rsidR="00423D10" w:rsidRDefault="00423D10" w:rsidP="009065E3">
      <w:r>
        <w:t xml:space="preserve">                     </w:t>
      </w:r>
      <w:r>
        <w:rPr>
          <w:noProof/>
        </w:rPr>
        <w:drawing>
          <wp:inline distT="0" distB="0" distL="0" distR="0" wp14:anchorId="4565942D" wp14:editId="66C9A292">
            <wp:extent cx="4432300" cy="2228850"/>
            <wp:effectExtent l="0" t="0" r="635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32300" cy="2228850"/>
                    </a:xfrm>
                    <a:prstGeom prst="rect">
                      <a:avLst/>
                    </a:prstGeom>
                    <a:noFill/>
                    <a:ln>
                      <a:noFill/>
                    </a:ln>
                  </pic:spPr>
                </pic:pic>
              </a:graphicData>
            </a:graphic>
          </wp:inline>
        </w:drawing>
      </w:r>
    </w:p>
    <w:p w14:paraId="36EC8F09" w14:textId="77777777" w:rsidR="00423D10" w:rsidRDefault="00423D10" w:rsidP="009065E3">
      <w:r w:rsidRPr="00423D10">
        <w:rPr>
          <w:b/>
          <w:bCs/>
        </w:rPr>
        <w:t>Terminologia TCP/IP</w:t>
      </w:r>
      <w:r>
        <w:t xml:space="preserve">: </w:t>
      </w:r>
    </w:p>
    <w:p w14:paraId="4D10AE16" w14:textId="018D1157" w:rsidR="00423D10" w:rsidRDefault="00423D10" w:rsidP="009065E3">
      <w:r>
        <w:t>Liv. Appl. -&gt; I dati sono dati.</w:t>
      </w:r>
    </w:p>
    <w:p w14:paraId="1186A645" w14:textId="456ECDE8" w:rsidR="00423D10" w:rsidRDefault="00423D10" w:rsidP="009065E3">
      <w:r>
        <w:t>Liv. Trasp. -&gt; I dati sono segmenti. (segment)</w:t>
      </w:r>
    </w:p>
    <w:p w14:paraId="786E9691" w14:textId="46DE0BBB" w:rsidR="00423D10" w:rsidRDefault="00423D10" w:rsidP="009065E3">
      <w:r>
        <w:t>Liv. Network -&gt; I dati sono pacchetti. (ip packet)</w:t>
      </w:r>
    </w:p>
    <w:p w14:paraId="4F74E597" w14:textId="13466921" w:rsidR="00423D10" w:rsidRDefault="00423D10" w:rsidP="009065E3">
      <w:r>
        <w:t>Liv. Data -&gt; I dati sono frame.</w:t>
      </w:r>
    </w:p>
    <w:p w14:paraId="0F3BDA94" w14:textId="6501B67C" w:rsidR="00423D10" w:rsidRDefault="00423D10" w:rsidP="009065E3">
      <w:r>
        <w:t xml:space="preserve">Il lvl </w:t>
      </w:r>
      <w:r w:rsidRPr="00423D10">
        <w:rPr>
          <w:b/>
          <w:bCs/>
        </w:rPr>
        <w:t>Trasp. e Network</w:t>
      </w:r>
      <w:r>
        <w:t xml:space="preserve"> hanno un </w:t>
      </w:r>
      <w:r w:rsidRPr="00423D10">
        <w:rPr>
          <w:b/>
          <w:bCs/>
          <w:u w:val="single"/>
        </w:rPr>
        <w:t>header</w:t>
      </w:r>
      <w:r>
        <w:t xml:space="preserve">, mentre </w:t>
      </w:r>
      <w:r w:rsidRPr="00423D10">
        <w:rPr>
          <w:b/>
          <w:bCs/>
        </w:rPr>
        <w:t>Data</w:t>
      </w:r>
      <w:r>
        <w:t xml:space="preserve"> ha </w:t>
      </w:r>
      <w:r w:rsidRPr="00423D10">
        <w:rPr>
          <w:b/>
          <w:bCs/>
          <w:u w:val="single"/>
        </w:rPr>
        <w:t>header e trailer</w:t>
      </w:r>
      <w:r>
        <w:t>.</w:t>
      </w:r>
    </w:p>
    <w:p w14:paraId="63D5E55A" w14:textId="0DC29462" w:rsidR="00423D10" w:rsidRDefault="00423D10" w:rsidP="009065E3">
      <w:r>
        <w:t xml:space="preserve">                                                    </w:t>
      </w:r>
      <w:r>
        <w:rPr>
          <w:noProof/>
        </w:rPr>
        <w:drawing>
          <wp:inline distT="0" distB="0" distL="0" distR="0" wp14:anchorId="0A78E480" wp14:editId="3027E3E9">
            <wp:extent cx="2990850" cy="91440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0850" cy="914400"/>
                    </a:xfrm>
                    <a:prstGeom prst="rect">
                      <a:avLst/>
                    </a:prstGeom>
                    <a:noFill/>
                    <a:ln>
                      <a:noFill/>
                    </a:ln>
                  </pic:spPr>
                </pic:pic>
              </a:graphicData>
            </a:graphic>
          </wp:inline>
        </w:drawing>
      </w:r>
    </w:p>
    <w:p w14:paraId="7CC32533" w14:textId="382A07B4" w:rsidR="00423D10" w:rsidRPr="00423D10" w:rsidRDefault="00423D10" w:rsidP="00423D10">
      <w:r w:rsidRPr="00275122">
        <w:rPr>
          <w:b/>
          <w:bCs/>
        </w:rPr>
        <w:lastRenderedPageBreak/>
        <w:t>Terminologia ISO/OSI</w:t>
      </w:r>
      <w:r w:rsidRPr="00423D10">
        <w:t xml:space="preserve">: </w:t>
      </w:r>
    </w:p>
    <w:p w14:paraId="3F764547" w14:textId="4D39BC42" w:rsidR="00423D10" w:rsidRDefault="00423D10" w:rsidP="009065E3">
      <w:r>
        <w:t xml:space="preserve">                                     </w:t>
      </w:r>
      <w:r>
        <w:rPr>
          <w:noProof/>
        </w:rPr>
        <w:drawing>
          <wp:inline distT="0" distB="0" distL="0" distR="0" wp14:anchorId="6DA9E4DA" wp14:editId="5F80179B">
            <wp:extent cx="3644900" cy="1844146"/>
            <wp:effectExtent l="0" t="0" r="0" b="381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61288" cy="1852437"/>
                    </a:xfrm>
                    <a:prstGeom prst="rect">
                      <a:avLst/>
                    </a:prstGeom>
                    <a:noFill/>
                    <a:ln>
                      <a:noFill/>
                    </a:ln>
                  </pic:spPr>
                </pic:pic>
              </a:graphicData>
            </a:graphic>
          </wp:inline>
        </w:drawing>
      </w:r>
    </w:p>
    <w:p w14:paraId="69802518" w14:textId="3866F3BE" w:rsidR="00193873" w:rsidRPr="00193873" w:rsidRDefault="00193873" w:rsidP="009065E3">
      <w:pPr>
        <w:rPr>
          <w:b/>
          <w:bCs/>
          <w:i/>
          <w:iCs/>
        </w:rPr>
      </w:pPr>
      <w:r w:rsidRPr="00193873">
        <w:rPr>
          <w:b/>
          <w:bCs/>
          <w:i/>
          <w:iCs/>
        </w:rPr>
        <w:t>CAP. 2</w:t>
      </w:r>
    </w:p>
    <w:p w14:paraId="3AF803BF" w14:textId="5B79C4CF" w:rsidR="00E74E0B" w:rsidRDefault="00E74E0B" w:rsidP="009065E3">
      <w:r w:rsidRPr="00E74E0B">
        <w:rPr>
          <w:b/>
          <w:bCs/>
        </w:rPr>
        <w:t>Typical Enterprise Lan</w:t>
      </w:r>
      <w:r>
        <w:t>:</w:t>
      </w:r>
    </w:p>
    <w:p w14:paraId="1451340B" w14:textId="179DB2A5" w:rsidR="00E74E0B" w:rsidRDefault="00E74E0B" w:rsidP="009065E3">
      <w:r>
        <w:t xml:space="preserve">                                  </w:t>
      </w:r>
      <w:r>
        <w:rPr>
          <w:noProof/>
        </w:rPr>
        <w:drawing>
          <wp:inline distT="0" distB="0" distL="0" distR="0" wp14:anchorId="425D9ED5" wp14:editId="096B5B0D">
            <wp:extent cx="4372416" cy="2216150"/>
            <wp:effectExtent l="0" t="0" r="9525"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81157" cy="2220580"/>
                    </a:xfrm>
                    <a:prstGeom prst="rect">
                      <a:avLst/>
                    </a:prstGeom>
                    <a:noFill/>
                    <a:ln>
                      <a:noFill/>
                    </a:ln>
                  </pic:spPr>
                </pic:pic>
              </a:graphicData>
            </a:graphic>
          </wp:inline>
        </w:drawing>
      </w:r>
    </w:p>
    <w:p w14:paraId="17DB30BF" w14:textId="7EE3CDC1" w:rsidR="00E74E0B" w:rsidRDefault="00E74E0B" w:rsidP="009065E3">
      <w:r>
        <w:t>Come possiamo osservare, è presente uno switch per piano a cui sono collegati i dispositivi dello stesso piano. Tutti gli switch sono collegati al Distribution Switch (SWD) al piano terra, collegato a sua volta al router connesso al resto del network.</w:t>
      </w:r>
    </w:p>
    <w:p w14:paraId="7FE7E46E" w14:textId="3F15A07A" w:rsidR="00BA2628" w:rsidRDefault="00BA2628" w:rsidP="009065E3">
      <w:r w:rsidRPr="00BA2628">
        <w:rPr>
          <w:b/>
          <w:bCs/>
        </w:rPr>
        <w:t>Tipi di Standard Ethernet</w:t>
      </w:r>
      <w:r>
        <w:t>:</w:t>
      </w:r>
    </w:p>
    <w:p w14:paraId="04595ECD" w14:textId="3BBA4B87" w:rsidR="00E74E0B" w:rsidRDefault="00BA2628" w:rsidP="009065E3">
      <w:r>
        <w:t xml:space="preserve">                            </w:t>
      </w:r>
      <w:r>
        <w:rPr>
          <w:noProof/>
        </w:rPr>
        <w:drawing>
          <wp:inline distT="0" distB="0" distL="0" distR="0" wp14:anchorId="77ADC454" wp14:editId="5697F31D">
            <wp:extent cx="4540250" cy="138073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71386" cy="1390199"/>
                    </a:xfrm>
                    <a:prstGeom prst="rect">
                      <a:avLst/>
                    </a:prstGeom>
                    <a:noFill/>
                    <a:ln>
                      <a:noFill/>
                    </a:ln>
                  </pic:spPr>
                </pic:pic>
              </a:graphicData>
            </a:graphic>
          </wp:inline>
        </w:drawing>
      </w:r>
    </w:p>
    <w:p w14:paraId="74F04066" w14:textId="1FECF42D" w:rsidR="00BA2628" w:rsidRDefault="00BA2628" w:rsidP="009065E3">
      <w:r>
        <w:t>*collegamenti in rame si fanno con cavi UTP. Se è in rame al fondo “T” sennò un suffisso che include “X”.</w:t>
      </w:r>
      <w:r w:rsidR="00AB49F5" w:rsidRPr="00AB49F5">
        <w:rPr>
          <w:noProof/>
        </w:rPr>
        <w:t xml:space="preserve"> </w:t>
      </w:r>
    </w:p>
    <w:p w14:paraId="00A6AD97" w14:textId="089243DE" w:rsidR="00BA2628" w:rsidRDefault="00BA2628" w:rsidP="009065E3">
      <w:r>
        <w:t xml:space="preserve">Molti cavi UTP usano RJ-45 su entrambe le estremità. </w:t>
      </w:r>
      <w:r w:rsidR="00AB49F5">
        <w:t>l’RJ-45 ha 8 pin per connettore.</w:t>
      </w:r>
    </w:p>
    <w:p w14:paraId="2210447A" w14:textId="10F444AB" w:rsidR="00AB49F5" w:rsidRDefault="00AB49F5" w:rsidP="00AB49F5">
      <w:r w:rsidRPr="007A3BBC">
        <w:rPr>
          <w:b/>
          <w:bCs/>
          <w:noProof/>
        </w:rPr>
        <w:lastRenderedPageBreak/>
        <w:drawing>
          <wp:anchor distT="0" distB="0" distL="114300" distR="114300" simplePos="0" relativeHeight="251658240" behindDoc="0" locked="0" layoutInCell="1" allowOverlap="1" wp14:anchorId="52A10EBD" wp14:editId="5D60E0BE">
            <wp:simplePos x="0" y="0"/>
            <wp:positionH relativeFrom="column">
              <wp:posOffset>-2540</wp:posOffset>
            </wp:positionH>
            <wp:positionV relativeFrom="paragraph">
              <wp:posOffset>1905</wp:posOffset>
            </wp:positionV>
            <wp:extent cx="3143250" cy="1458354"/>
            <wp:effectExtent l="0" t="0" r="0" b="889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43250" cy="145835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A3BBC">
        <w:rPr>
          <w:b/>
          <w:bCs/>
        </w:rPr>
        <w:t>Gigabit Ethernet Interface Converter</w:t>
      </w:r>
      <w:r w:rsidRPr="00AB49F5">
        <w:t xml:space="preserve"> (GBIC): l’originale form factor per un ricetrasmettitore pe</w:t>
      </w:r>
      <w:r>
        <w:t>r interfacce gigabit. Più largo degli SFP.</w:t>
      </w:r>
    </w:p>
    <w:p w14:paraId="05FB1370" w14:textId="098211A4" w:rsidR="00AB49F5" w:rsidRDefault="00AB49F5" w:rsidP="00AB49F5">
      <w:r w:rsidRPr="007A3BBC">
        <w:rPr>
          <w:b/>
          <w:bCs/>
        </w:rPr>
        <w:t>Small Form Pluggable</w:t>
      </w:r>
      <w:r w:rsidRPr="00AB49F5">
        <w:t xml:space="preserve"> (SFP): il rimpia</w:t>
      </w:r>
      <w:r>
        <w:t>zzo del GBIC usato su interfacce gigabit è più piccolo e prende meno spazio sulla scheda network (NIC) o sullo switch.</w:t>
      </w:r>
    </w:p>
    <w:p w14:paraId="79A25247" w14:textId="784B54BA" w:rsidR="007A3BBC" w:rsidRDefault="00AB49F5" w:rsidP="00AB49F5">
      <w:r w:rsidRPr="007A3BBC">
        <w:rPr>
          <w:b/>
          <w:bCs/>
        </w:rPr>
        <w:t>Small Form Pluggable Plus</w:t>
      </w:r>
      <w:r w:rsidRPr="007A3BBC">
        <w:t xml:space="preserve"> (SFP+): uguale all’SFP</w:t>
      </w:r>
      <w:r w:rsidR="007A3BBC" w:rsidRPr="007A3BBC">
        <w:t xml:space="preserve"> ma usato </w:t>
      </w:r>
      <w:r w:rsidR="007A3BBC">
        <w:t>sulle 10Gb/s interfacce. (il + si riferisce alla maggiore velocità rispetto SFP).</w:t>
      </w:r>
    </w:p>
    <w:p w14:paraId="5E5E9C6A" w14:textId="19136C19" w:rsidR="007A3BBC" w:rsidRPr="00193873" w:rsidRDefault="007A3BBC" w:rsidP="00AB49F5">
      <w:pPr>
        <w:rPr>
          <w:b/>
          <w:bCs/>
        </w:rPr>
      </w:pPr>
      <w:r>
        <w:rPr>
          <w:noProof/>
        </w:rPr>
        <w:drawing>
          <wp:anchor distT="0" distB="0" distL="114300" distR="114300" simplePos="0" relativeHeight="251659264" behindDoc="0" locked="0" layoutInCell="1" allowOverlap="1" wp14:anchorId="2F2D6EE8" wp14:editId="05373C05">
            <wp:simplePos x="0" y="0"/>
            <wp:positionH relativeFrom="column">
              <wp:posOffset>-440690</wp:posOffset>
            </wp:positionH>
            <wp:positionV relativeFrom="paragraph">
              <wp:posOffset>104775</wp:posOffset>
            </wp:positionV>
            <wp:extent cx="4203065" cy="1689100"/>
            <wp:effectExtent l="0" t="0" r="6985" b="635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03065" cy="1689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FE4B1E" w14:textId="60897F58" w:rsidR="007A3BBC" w:rsidRDefault="007A3BBC" w:rsidP="00AB49F5">
      <w:r w:rsidRPr="007A3BBC">
        <w:rPr>
          <w:b/>
          <w:bCs/>
        </w:rPr>
        <w:t>Straight Through Cable</w:t>
      </w:r>
      <w:r w:rsidRPr="007A3BBC">
        <w:t>: gli STC trasmettono per le</w:t>
      </w:r>
      <w:r>
        <w:t xml:space="preserve"> NIC sui pin 1 e 2 e ricevono sui pin 3 e 6. Gli switch sono configurati per ricevere sui pin 1 e 2 e trasmettere su 3 e 6, per permettere la comunicazione.</w:t>
      </w:r>
    </w:p>
    <w:p w14:paraId="04D44CAB" w14:textId="47538AD6" w:rsidR="00AB49F5" w:rsidRDefault="007A3BBC" w:rsidP="009065E3">
      <w:r>
        <w:t xml:space="preserve">       </w:t>
      </w:r>
    </w:p>
    <w:p w14:paraId="436676D5" w14:textId="6B021778" w:rsidR="007A3BBC" w:rsidRDefault="005B6335" w:rsidP="009065E3">
      <w:r>
        <w:rPr>
          <w:noProof/>
        </w:rPr>
        <w:drawing>
          <wp:anchor distT="0" distB="0" distL="114300" distR="114300" simplePos="0" relativeHeight="251660288" behindDoc="0" locked="0" layoutInCell="1" allowOverlap="1" wp14:anchorId="20009978" wp14:editId="23EB45FB">
            <wp:simplePos x="0" y="0"/>
            <wp:positionH relativeFrom="column">
              <wp:posOffset>3655060</wp:posOffset>
            </wp:positionH>
            <wp:positionV relativeFrom="paragraph">
              <wp:posOffset>29210</wp:posOffset>
            </wp:positionV>
            <wp:extent cx="2755900" cy="1767205"/>
            <wp:effectExtent l="0" t="0" r="6350" b="4445"/>
            <wp:wrapSquare wrapText="bothSides"/>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55900" cy="1767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275882" w14:textId="3300B445" w:rsidR="007A3BBC" w:rsidRDefault="007A3BBC" w:rsidP="009065E3">
      <w:r w:rsidRPr="007A3BBC">
        <w:rPr>
          <w:b/>
          <w:bCs/>
        </w:rPr>
        <w:t>Cross</w:t>
      </w:r>
      <w:r w:rsidR="005B6335">
        <w:rPr>
          <w:b/>
          <w:bCs/>
        </w:rPr>
        <w:t>o</w:t>
      </w:r>
      <w:r w:rsidRPr="007A3BBC">
        <w:rPr>
          <w:b/>
          <w:bCs/>
        </w:rPr>
        <w:t xml:space="preserve">ver Cable: </w:t>
      </w:r>
      <w:r w:rsidRPr="007A3BBC">
        <w:t>nel caso in cui</w:t>
      </w:r>
      <w:r>
        <w:t xml:space="preserve"> tu voglia collegare due dispositivi che trasmettono </w:t>
      </w:r>
      <w:r w:rsidR="005B6335">
        <w:t>e ricevono sugli stessi pin avrai bisogno di un CC, come nell’immagine.</w:t>
      </w:r>
    </w:p>
    <w:p w14:paraId="0EAEF726" w14:textId="406C971C" w:rsidR="005B6335" w:rsidRDefault="005B6335" w:rsidP="009065E3">
      <w:r>
        <w:t xml:space="preserve">                                               </w:t>
      </w:r>
    </w:p>
    <w:p w14:paraId="20EDD8A0" w14:textId="5F9C4897" w:rsidR="005B6335" w:rsidRDefault="005B6335" w:rsidP="009065E3"/>
    <w:p w14:paraId="313A2AF7" w14:textId="77777777" w:rsidR="005B6335" w:rsidRDefault="005B6335" w:rsidP="009065E3">
      <w:r>
        <w:t xml:space="preserve"> </w:t>
      </w:r>
    </w:p>
    <w:p w14:paraId="4EBB4CBB" w14:textId="04EAA2C7" w:rsidR="005B6335" w:rsidRDefault="005B6335" w:rsidP="009065E3"/>
    <w:p w14:paraId="38735069" w14:textId="7F153F49" w:rsidR="005B6335" w:rsidRPr="005B6335" w:rsidRDefault="005B6335" w:rsidP="009065E3">
      <w:pPr>
        <w:rPr>
          <w:b/>
          <w:bCs/>
        </w:rPr>
      </w:pPr>
      <w:r w:rsidRPr="005B6335">
        <w:rPr>
          <w:b/>
          <w:bCs/>
        </w:rPr>
        <w:t>10 BASE-T e 100 BASE-T pin utilizzati</w:t>
      </w:r>
    </w:p>
    <w:p w14:paraId="0999BA3A" w14:textId="1857447B" w:rsidR="005B6335" w:rsidRDefault="005B6335" w:rsidP="009065E3">
      <w:r>
        <w:rPr>
          <w:noProof/>
        </w:rPr>
        <w:drawing>
          <wp:inline distT="0" distB="0" distL="0" distR="0" wp14:anchorId="2BCB3708" wp14:editId="2F0C461D">
            <wp:extent cx="5162550" cy="944878"/>
            <wp:effectExtent l="0" t="0" r="0" b="825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62550" cy="944878"/>
                    </a:xfrm>
                    <a:prstGeom prst="rect">
                      <a:avLst/>
                    </a:prstGeom>
                    <a:noFill/>
                    <a:ln>
                      <a:noFill/>
                    </a:ln>
                  </pic:spPr>
                </pic:pic>
              </a:graphicData>
            </a:graphic>
          </wp:inline>
        </w:drawing>
      </w:r>
    </w:p>
    <w:p w14:paraId="4204EB0B" w14:textId="5301CA3B" w:rsidR="00DA4ECF" w:rsidRDefault="00DA4ECF" w:rsidP="009065E3">
      <w:r w:rsidRPr="00DA4ECF">
        <w:rPr>
          <w:b/>
          <w:bCs/>
        </w:rPr>
        <w:t>TIPI DI FIBRA</w:t>
      </w:r>
      <w:r>
        <w:t>:</w:t>
      </w:r>
    </w:p>
    <w:p w14:paraId="66EAED3C" w14:textId="06B81FDD" w:rsidR="00DA4ECF" w:rsidRDefault="00DA4ECF" w:rsidP="009065E3">
      <w:r>
        <w:t>Esistono due tipi di cavi in fibra: multimode fiber e single mode fiber.</w:t>
      </w:r>
    </w:p>
    <w:p w14:paraId="60AB2060" w14:textId="5F69C2D0" w:rsidR="00DA4ECF" w:rsidRDefault="00DA4ECF" w:rsidP="009065E3">
      <w:r>
        <w:t xml:space="preserve">Multimode: meno costosa, copre distanze nettamente inferiori (400m), </w:t>
      </w:r>
      <w:r w:rsidR="000F7A2B">
        <w:t>cablaggio medio costoso, SFP.</w:t>
      </w:r>
    </w:p>
    <w:p w14:paraId="5148C038" w14:textId="762D2E6E" w:rsidR="00DA4ECF" w:rsidRDefault="00DA4ECF" w:rsidP="000F7A2B">
      <w:pPr>
        <w:tabs>
          <w:tab w:val="center" w:pos="4819"/>
        </w:tabs>
      </w:pPr>
      <w:r>
        <w:t>Single mode: più costosa, copre fino a 40km</w:t>
      </w:r>
      <w:r w:rsidR="000F7A2B">
        <w:t>, cablaggio medio costoso, SFP+.</w:t>
      </w:r>
    </w:p>
    <w:p w14:paraId="3E5B1A69" w14:textId="6823F0AE" w:rsidR="000F7A2B" w:rsidRDefault="000F7A2B" w:rsidP="000F7A2B">
      <w:pPr>
        <w:tabs>
          <w:tab w:val="center" w:pos="4819"/>
        </w:tabs>
      </w:pPr>
      <w:r>
        <w:rPr>
          <w:noProof/>
        </w:rPr>
        <w:drawing>
          <wp:inline distT="0" distB="0" distL="0" distR="0" wp14:anchorId="09698CC7" wp14:editId="0F4A4D3C">
            <wp:extent cx="4419600" cy="71056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66868" cy="814630"/>
                    </a:xfrm>
                    <a:prstGeom prst="rect">
                      <a:avLst/>
                    </a:prstGeom>
                    <a:noFill/>
                    <a:ln>
                      <a:noFill/>
                    </a:ln>
                  </pic:spPr>
                </pic:pic>
              </a:graphicData>
            </a:graphic>
          </wp:inline>
        </w:drawing>
      </w:r>
    </w:p>
    <w:p w14:paraId="56ACAF6F" w14:textId="0E2D9174" w:rsidR="00DA4ECF" w:rsidRDefault="000F7A2B" w:rsidP="009065E3">
      <w:pPr>
        <w:rPr>
          <w:b/>
          <w:bCs/>
        </w:rPr>
      </w:pPr>
      <w:r w:rsidRPr="000F7A2B">
        <w:rPr>
          <w:b/>
          <w:bCs/>
        </w:rPr>
        <w:lastRenderedPageBreak/>
        <w:t>Vista in dettaglio degli Ethernet Header e Trailer</w:t>
      </w:r>
    </w:p>
    <w:p w14:paraId="0531CC23" w14:textId="06A8D0AD" w:rsidR="000F7A2B" w:rsidRPr="000F7A2B" w:rsidRDefault="000F7A2B" w:rsidP="009065E3">
      <w:pPr>
        <w:rPr>
          <w:b/>
          <w:bCs/>
        </w:rPr>
      </w:pPr>
      <w:r>
        <w:rPr>
          <w:noProof/>
        </w:rPr>
        <w:drawing>
          <wp:inline distT="0" distB="0" distL="0" distR="0" wp14:anchorId="0F8F7A1E" wp14:editId="5331CAD6">
            <wp:extent cx="6120130" cy="793750"/>
            <wp:effectExtent l="0" t="0" r="0" b="635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793750"/>
                    </a:xfrm>
                    <a:prstGeom prst="rect">
                      <a:avLst/>
                    </a:prstGeom>
                    <a:noFill/>
                    <a:ln>
                      <a:noFill/>
                    </a:ln>
                  </pic:spPr>
                </pic:pic>
              </a:graphicData>
            </a:graphic>
          </wp:inline>
        </w:drawing>
      </w:r>
    </w:p>
    <w:tbl>
      <w:tblPr>
        <w:tblStyle w:val="Grigliatabella"/>
        <w:tblW w:w="0" w:type="auto"/>
        <w:tblLook w:val="04A0" w:firstRow="1" w:lastRow="0" w:firstColumn="1" w:lastColumn="0" w:noHBand="0" w:noVBand="1"/>
      </w:tblPr>
      <w:tblGrid>
        <w:gridCol w:w="3209"/>
        <w:gridCol w:w="3209"/>
        <w:gridCol w:w="3210"/>
      </w:tblGrid>
      <w:tr w:rsidR="000F7A2B" w14:paraId="28C97CBE" w14:textId="77777777" w:rsidTr="000F7A2B">
        <w:tc>
          <w:tcPr>
            <w:tcW w:w="3209" w:type="dxa"/>
          </w:tcPr>
          <w:p w14:paraId="1FBEBE74" w14:textId="2B152661" w:rsidR="000F7A2B" w:rsidRPr="000F7A2B" w:rsidRDefault="000F7A2B" w:rsidP="009065E3">
            <w:pPr>
              <w:rPr>
                <w:b/>
                <w:bCs/>
              </w:rPr>
            </w:pPr>
            <w:r w:rsidRPr="000F7A2B">
              <w:rPr>
                <w:b/>
                <w:bCs/>
              </w:rPr>
              <w:t>Nome</w:t>
            </w:r>
          </w:p>
        </w:tc>
        <w:tc>
          <w:tcPr>
            <w:tcW w:w="3209" w:type="dxa"/>
          </w:tcPr>
          <w:p w14:paraId="739D2355" w14:textId="3F8D7153" w:rsidR="000F7A2B" w:rsidRPr="000F7A2B" w:rsidRDefault="000F7A2B" w:rsidP="009065E3">
            <w:pPr>
              <w:rPr>
                <w:b/>
                <w:bCs/>
              </w:rPr>
            </w:pPr>
            <w:r w:rsidRPr="000F7A2B">
              <w:rPr>
                <w:b/>
                <w:bCs/>
              </w:rPr>
              <w:t>Byte</w:t>
            </w:r>
          </w:p>
        </w:tc>
        <w:tc>
          <w:tcPr>
            <w:tcW w:w="3210" w:type="dxa"/>
          </w:tcPr>
          <w:p w14:paraId="6E6160BF" w14:textId="12758ECC" w:rsidR="000F7A2B" w:rsidRPr="000F7A2B" w:rsidRDefault="000F7A2B" w:rsidP="009065E3">
            <w:pPr>
              <w:rPr>
                <w:b/>
                <w:bCs/>
              </w:rPr>
            </w:pPr>
            <w:r w:rsidRPr="000F7A2B">
              <w:rPr>
                <w:b/>
                <w:bCs/>
              </w:rPr>
              <w:t>Description</w:t>
            </w:r>
          </w:p>
        </w:tc>
      </w:tr>
      <w:tr w:rsidR="000F7A2B" w14:paraId="6CF79227" w14:textId="77777777" w:rsidTr="000F7A2B">
        <w:tc>
          <w:tcPr>
            <w:tcW w:w="3209" w:type="dxa"/>
          </w:tcPr>
          <w:p w14:paraId="54C35A84" w14:textId="2C288596" w:rsidR="000F7A2B" w:rsidRDefault="000F7A2B" w:rsidP="009065E3">
            <w:r>
              <w:t>Preamble</w:t>
            </w:r>
          </w:p>
        </w:tc>
        <w:tc>
          <w:tcPr>
            <w:tcW w:w="3209" w:type="dxa"/>
          </w:tcPr>
          <w:p w14:paraId="65745D75" w14:textId="299995AC" w:rsidR="000F7A2B" w:rsidRDefault="000F7A2B" w:rsidP="009065E3">
            <w:r>
              <w:t>7</w:t>
            </w:r>
          </w:p>
        </w:tc>
        <w:tc>
          <w:tcPr>
            <w:tcW w:w="3210" w:type="dxa"/>
          </w:tcPr>
          <w:p w14:paraId="3C3233BC" w14:textId="0A8126C6" w:rsidR="000F7A2B" w:rsidRDefault="00737CBC" w:rsidP="009065E3">
            <w:r>
              <w:t>Usato per la sincronizzazione.</w:t>
            </w:r>
          </w:p>
        </w:tc>
      </w:tr>
      <w:tr w:rsidR="000F7A2B" w14:paraId="587944D4" w14:textId="77777777" w:rsidTr="000F7A2B">
        <w:tc>
          <w:tcPr>
            <w:tcW w:w="3209" w:type="dxa"/>
          </w:tcPr>
          <w:p w14:paraId="70AEE0B8" w14:textId="2004DA57" w:rsidR="000F7A2B" w:rsidRDefault="000F7A2B" w:rsidP="009065E3">
            <w:r>
              <w:t>Start Frame Delimiter</w:t>
            </w:r>
            <w:r w:rsidR="00737CBC">
              <w:t xml:space="preserve"> (SFD)</w:t>
            </w:r>
          </w:p>
        </w:tc>
        <w:tc>
          <w:tcPr>
            <w:tcW w:w="3209" w:type="dxa"/>
          </w:tcPr>
          <w:p w14:paraId="7FEFEB1A" w14:textId="1D65D5EA" w:rsidR="000F7A2B" w:rsidRDefault="000F7A2B" w:rsidP="009065E3">
            <w:r>
              <w:t>1</w:t>
            </w:r>
          </w:p>
        </w:tc>
        <w:tc>
          <w:tcPr>
            <w:tcW w:w="3210" w:type="dxa"/>
          </w:tcPr>
          <w:p w14:paraId="321B32D1" w14:textId="1515DCE5" w:rsidR="000F7A2B" w:rsidRDefault="00737CBC" w:rsidP="009065E3">
            <w:r>
              <w:t>Significa che il prox byte è l’inizio del Destination MAC Address.</w:t>
            </w:r>
          </w:p>
        </w:tc>
      </w:tr>
      <w:tr w:rsidR="000F7A2B" w14:paraId="4D670E52" w14:textId="77777777" w:rsidTr="000F7A2B">
        <w:tc>
          <w:tcPr>
            <w:tcW w:w="3209" w:type="dxa"/>
          </w:tcPr>
          <w:p w14:paraId="3F526F1A" w14:textId="0002FBA6" w:rsidR="000F7A2B" w:rsidRDefault="000F7A2B" w:rsidP="009065E3">
            <w:r>
              <w:t>Destination MAC Address</w:t>
            </w:r>
          </w:p>
        </w:tc>
        <w:tc>
          <w:tcPr>
            <w:tcW w:w="3209" w:type="dxa"/>
          </w:tcPr>
          <w:p w14:paraId="587D1C79" w14:textId="66CC20E9" w:rsidR="000F7A2B" w:rsidRDefault="000F7A2B" w:rsidP="009065E3">
            <w:r>
              <w:t>6</w:t>
            </w:r>
          </w:p>
        </w:tc>
        <w:tc>
          <w:tcPr>
            <w:tcW w:w="3210" w:type="dxa"/>
          </w:tcPr>
          <w:p w14:paraId="52BA3A9A" w14:textId="31F1C464" w:rsidR="000F7A2B" w:rsidRDefault="00737CBC" w:rsidP="009065E3">
            <w:r>
              <w:t>Identifica il MAC del destinatario.</w:t>
            </w:r>
          </w:p>
        </w:tc>
      </w:tr>
      <w:tr w:rsidR="000F7A2B" w14:paraId="7DD83687" w14:textId="77777777" w:rsidTr="000F7A2B">
        <w:tc>
          <w:tcPr>
            <w:tcW w:w="3209" w:type="dxa"/>
          </w:tcPr>
          <w:p w14:paraId="059D3A9B" w14:textId="06B80EAE" w:rsidR="000F7A2B" w:rsidRDefault="000F7A2B" w:rsidP="009065E3">
            <w:r>
              <w:t>Sorce MAC Address</w:t>
            </w:r>
          </w:p>
        </w:tc>
        <w:tc>
          <w:tcPr>
            <w:tcW w:w="3209" w:type="dxa"/>
          </w:tcPr>
          <w:p w14:paraId="7BDE057A" w14:textId="40177F9C" w:rsidR="000F7A2B" w:rsidRDefault="000F7A2B" w:rsidP="009065E3">
            <w:r>
              <w:t>6</w:t>
            </w:r>
          </w:p>
        </w:tc>
        <w:tc>
          <w:tcPr>
            <w:tcW w:w="3210" w:type="dxa"/>
          </w:tcPr>
          <w:p w14:paraId="0F8509DE" w14:textId="2F1A0D20" w:rsidR="000F7A2B" w:rsidRDefault="00737CBC" w:rsidP="009065E3">
            <w:r>
              <w:t>Identifica il MAC della sorgente.</w:t>
            </w:r>
          </w:p>
        </w:tc>
      </w:tr>
      <w:tr w:rsidR="000F7A2B" w14:paraId="27B8E122" w14:textId="77777777" w:rsidTr="000F7A2B">
        <w:tc>
          <w:tcPr>
            <w:tcW w:w="3209" w:type="dxa"/>
          </w:tcPr>
          <w:p w14:paraId="6AB0D1AD" w14:textId="5A40F6C0" w:rsidR="000F7A2B" w:rsidRDefault="000F7A2B" w:rsidP="009065E3">
            <w:r>
              <w:t>Type</w:t>
            </w:r>
          </w:p>
        </w:tc>
        <w:tc>
          <w:tcPr>
            <w:tcW w:w="3209" w:type="dxa"/>
          </w:tcPr>
          <w:p w14:paraId="1C68C4C6" w14:textId="60874BE7" w:rsidR="000F7A2B" w:rsidRDefault="000F7A2B" w:rsidP="009065E3">
            <w:r>
              <w:t>2</w:t>
            </w:r>
          </w:p>
        </w:tc>
        <w:tc>
          <w:tcPr>
            <w:tcW w:w="3210" w:type="dxa"/>
          </w:tcPr>
          <w:p w14:paraId="7A519B1F" w14:textId="7264B838" w:rsidR="000F7A2B" w:rsidRDefault="00737CBC" w:rsidP="009065E3">
            <w:r>
              <w:t>Definisce il tipo di protocollo (ipv4 o ipv6)</w:t>
            </w:r>
          </w:p>
        </w:tc>
      </w:tr>
      <w:tr w:rsidR="000F7A2B" w14:paraId="404307DA" w14:textId="77777777" w:rsidTr="000F7A2B">
        <w:tc>
          <w:tcPr>
            <w:tcW w:w="3209" w:type="dxa"/>
          </w:tcPr>
          <w:p w14:paraId="7AA1AC57" w14:textId="1293AE4B" w:rsidR="000F7A2B" w:rsidRDefault="000F7A2B" w:rsidP="009065E3">
            <w:r>
              <w:t xml:space="preserve">Data </w:t>
            </w:r>
            <w:r w:rsidR="00737CBC">
              <w:t>and Pad</w:t>
            </w:r>
          </w:p>
        </w:tc>
        <w:tc>
          <w:tcPr>
            <w:tcW w:w="3209" w:type="dxa"/>
          </w:tcPr>
          <w:p w14:paraId="275D8164" w14:textId="5C5CE910" w:rsidR="000F7A2B" w:rsidRDefault="000F7A2B" w:rsidP="009065E3">
            <w:r>
              <w:t>46-1500</w:t>
            </w:r>
          </w:p>
        </w:tc>
        <w:tc>
          <w:tcPr>
            <w:tcW w:w="3210" w:type="dxa"/>
          </w:tcPr>
          <w:p w14:paraId="49398F80" w14:textId="0E24BB81" w:rsidR="000F7A2B" w:rsidRDefault="00737CBC" w:rsidP="009065E3">
            <w:r>
              <w:t>Dati dal lvl più in alto di solito un L3PDU.</w:t>
            </w:r>
          </w:p>
        </w:tc>
      </w:tr>
      <w:tr w:rsidR="000F7A2B" w14:paraId="1B70005A" w14:textId="77777777" w:rsidTr="000F7A2B">
        <w:tc>
          <w:tcPr>
            <w:tcW w:w="3209" w:type="dxa"/>
          </w:tcPr>
          <w:p w14:paraId="669114AE" w14:textId="68A19833" w:rsidR="000F7A2B" w:rsidRDefault="00737CBC" w:rsidP="009065E3">
            <w:r>
              <w:t>Frame Check Sequence (FCS)</w:t>
            </w:r>
          </w:p>
        </w:tc>
        <w:tc>
          <w:tcPr>
            <w:tcW w:w="3209" w:type="dxa"/>
          </w:tcPr>
          <w:p w14:paraId="66D332EC" w14:textId="4177BAA7" w:rsidR="000F7A2B" w:rsidRDefault="000F7A2B" w:rsidP="009065E3">
            <w:r>
              <w:t>4</w:t>
            </w:r>
          </w:p>
        </w:tc>
        <w:tc>
          <w:tcPr>
            <w:tcW w:w="3210" w:type="dxa"/>
          </w:tcPr>
          <w:p w14:paraId="4F556E29" w14:textId="1DA2D98D" w:rsidR="000F7A2B" w:rsidRDefault="00737CBC" w:rsidP="009065E3">
            <w:r>
              <w:t>Fornisce un metodo per il NIC che riceve, per determinare se ci sono stati errori di trasmissione.</w:t>
            </w:r>
          </w:p>
        </w:tc>
      </w:tr>
    </w:tbl>
    <w:p w14:paraId="47BFEA08" w14:textId="0B80BF35" w:rsidR="005B6335" w:rsidRDefault="005B6335" w:rsidP="009065E3"/>
    <w:p w14:paraId="65340495" w14:textId="2396DB72" w:rsidR="00737CBC" w:rsidRDefault="00737CBC" w:rsidP="009065E3">
      <w:pPr>
        <w:rPr>
          <w:b/>
          <w:bCs/>
        </w:rPr>
      </w:pPr>
      <w:r w:rsidRPr="00737CBC">
        <w:rPr>
          <w:b/>
          <w:bCs/>
        </w:rPr>
        <w:t>Indirizzamento Ethernet</w:t>
      </w:r>
    </w:p>
    <w:p w14:paraId="04B3688F" w14:textId="2CF5E462" w:rsidR="00737CBC" w:rsidRDefault="00737CBC" w:rsidP="009065E3">
      <w:r w:rsidRPr="00737CBC">
        <w:t>Gli indirizzi</w:t>
      </w:r>
      <w:r>
        <w:t xml:space="preserve"> ethernet, anche chiamati </w:t>
      </w:r>
      <w:r w:rsidRPr="00737CBC">
        <w:rPr>
          <w:b/>
          <w:bCs/>
        </w:rPr>
        <w:t>Media Access Control</w:t>
      </w:r>
      <w:r>
        <w:t xml:space="preserve"> (MAC), sono lunghi 6 byte. Per convenzione i computer scrivono i MAC come un numero a 12 cifre esadecimale. </w:t>
      </w:r>
    </w:p>
    <w:p w14:paraId="52D16BCB" w14:textId="70473C78" w:rsidR="00737CBC" w:rsidRDefault="00E76C13" w:rsidP="009065E3">
      <w:r>
        <w:rPr>
          <w:noProof/>
        </w:rPr>
        <w:drawing>
          <wp:anchor distT="0" distB="0" distL="114300" distR="114300" simplePos="0" relativeHeight="251661312" behindDoc="0" locked="0" layoutInCell="1" allowOverlap="1" wp14:anchorId="238297A8" wp14:editId="568D47BA">
            <wp:simplePos x="0" y="0"/>
            <wp:positionH relativeFrom="column">
              <wp:posOffset>67310</wp:posOffset>
            </wp:positionH>
            <wp:positionV relativeFrom="paragraph">
              <wp:posOffset>464185</wp:posOffset>
            </wp:positionV>
            <wp:extent cx="3670300" cy="1245648"/>
            <wp:effectExtent l="0" t="0" r="6350" b="0"/>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70300" cy="1245648"/>
                    </a:xfrm>
                    <a:prstGeom prst="rect">
                      <a:avLst/>
                    </a:prstGeom>
                    <a:noFill/>
                    <a:ln>
                      <a:noFill/>
                    </a:ln>
                  </pic:spPr>
                </pic:pic>
              </a:graphicData>
            </a:graphic>
            <wp14:sizeRelH relativeFrom="page">
              <wp14:pctWidth>0</wp14:pctWidth>
            </wp14:sizeRelH>
            <wp14:sizeRelV relativeFrom="page">
              <wp14:pctHeight>0</wp14:pctHeight>
            </wp14:sizeRelV>
          </wp:anchor>
        </w:drawing>
      </w:r>
      <w:r w:rsidR="00737CBC">
        <w:t xml:space="preserve">La maggior parte dei MAC rappresentano un singolo NIC o porta ethernet. Questi tipi di indirizzi son chiamati Unicast MAC Address. </w:t>
      </w:r>
    </w:p>
    <w:p w14:paraId="1A518C20" w14:textId="0720F980" w:rsidR="00737CBC" w:rsidRDefault="00737CBC" w:rsidP="009065E3">
      <w:r>
        <w:t xml:space="preserve">Gli indirizzi MAC vengono assegnati a tutti i device ethernet dai produttori, i quali possiedono un codice di 3 byte unico per ogni azienda fornitogli dalla IEEE, chiamato OUI. </w:t>
      </w:r>
      <w:r w:rsidR="00E76C13">
        <w:t>Gli altri 3 byte li assegnano in modo univoco da loro, creando il MAC Address.</w:t>
      </w:r>
    </w:p>
    <w:p w14:paraId="4E499B1E" w14:textId="5FE477D0" w:rsidR="00E76C13" w:rsidRDefault="00E76C13" w:rsidP="009065E3">
      <w:r>
        <w:t xml:space="preserve">Oltre agli indirizzi Unicast l’ethernet usa anche i </w:t>
      </w:r>
      <w:r w:rsidRPr="00E76C13">
        <w:rPr>
          <w:b/>
          <w:bCs/>
        </w:rPr>
        <w:t>Group Addresses</w:t>
      </w:r>
      <w:r>
        <w:t>, che identificano più di una LAN Interface Card. Un frame inviato ad uno di questi indirizzi verrà consegnato a un piccolo gruppo di device connessi alla LAN oppure a tutti. Infatti la IEEE definisce due categorie di Group Addresses:</w:t>
      </w:r>
    </w:p>
    <w:p w14:paraId="5AD55D53" w14:textId="25FEA0D0" w:rsidR="00E76C13" w:rsidRDefault="00E76C13" w:rsidP="009065E3">
      <w:r>
        <w:tab/>
      </w:r>
      <w:r w:rsidRPr="00E76C13">
        <w:rPr>
          <w:b/>
          <w:bCs/>
        </w:rPr>
        <w:t>Broadcast Address</w:t>
      </w:r>
      <w:r w:rsidRPr="00E76C13">
        <w:t>: i frame inviati a questo indi</w:t>
      </w:r>
      <w:r>
        <w:t>rizzi vengono inviati a tutti i device connessi alla LAN</w:t>
      </w:r>
    </w:p>
    <w:p w14:paraId="346C1D4F" w14:textId="4B19002A" w:rsidR="00E76C13" w:rsidRDefault="00E76C13" w:rsidP="00E76C13">
      <w:pPr>
        <w:ind w:left="708"/>
      </w:pPr>
      <w:r w:rsidRPr="00E76C13">
        <w:rPr>
          <w:b/>
          <w:bCs/>
        </w:rPr>
        <w:t>Multicast Address</w:t>
      </w:r>
      <w:r>
        <w:t>: i frame inviati a un multicast address verranno copiati e inviati a un gruppo di device della LAN.</w:t>
      </w:r>
    </w:p>
    <w:p w14:paraId="19281FB4" w14:textId="7C1C4775" w:rsidR="00E76C13" w:rsidRDefault="00E76C13" w:rsidP="00E76C13">
      <w:pPr>
        <w:ind w:left="708"/>
      </w:pPr>
      <w:r>
        <w:rPr>
          <w:noProof/>
        </w:rPr>
        <w:lastRenderedPageBreak/>
        <w:drawing>
          <wp:inline distT="0" distB="0" distL="0" distR="0" wp14:anchorId="223B524D" wp14:editId="2FC8AA06">
            <wp:extent cx="5149850" cy="2304021"/>
            <wp:effectExtent l="0" t="0" r="0" b="127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96417" cy="2324855"/>
                    </a:xfrm>
                    <a:prstGeom prst="rect">
                      <a:avLst/>
                    </a:prstGeom>
                    <a:noFill/>
                    <a:ln>
                      <a:noFill/>
                    </a:ln>
                  </pic:spPr>
                </pic:pic>
              </a:graphicData>
            </a:graphic>
          </wp:inline>
        </w:drawing>
      </w:r>
    </w:p>
    <w:p w14:paraId="4420782A" w14:textId="77777777" w:rsidR="00A223DA" w:rsidRDefault="00A223DA" w:rsidP="009065E3">
      <w:pPr>
        <w:rPr>
          <w:b/>
          <w:bCs/>
        </w:rPr>
      </w:pPr>
    </w:p>
    <w:p w14:paraId="15AAA438" w14:textId="304E3A54" w:rsidR="00E76C13" w:rsidRDefault="00E76C13" w:rsidP="009065E3">
      <w:r w:rsidRPr="00A223DA">
        <w:rPr>
          <w:b/>
          <w:bCs/>
        </w:rPr>
        <w:t xml:space="preserve">Error Detection con FCS: </w:t>
      </w:r>
      <w:r w:rsidR="00A223DA" w:rsidRPr="00A223DA">
        <w:t>il mittente</w:t>
      </w:r>
      <w:r w:rsidR="00A223DA">
        <w:t xml:space="preserve"> applica una complessa formula matematica al frame prima di inviarlo registrando il risultato nel campo FCS, il ricevente applica la stessa formula così riesce a capire se ci sono stati errori durante l’invio del frame e in caso lo scarta.</w:t>
      </w:r>
    </w:p>
    <w:p w14:paraId="674DD76C" w14:textId="3D46E783" w:rsidR="00A223DA" w:rsidRDefault="00A223DA" w:rsidP="009065E3">
      <w:r>
        <w:t>Half Duplex: il dispositivo deve aspettare ad inviare se sta ricevendo i dati, non può inviare e ricevere contemporaneamente.</w:t>
      </w:r>
    </w:p>
    <w:p w14:paraId="642C5186" w14:textId="1504A456" w:rsidR="00A223DA" w:rsidRDefault="00A223DA" w:rsidP="009065E3">
      <w:r>
        <w:t>Full Duplex: può.</w:t>
      </w:r>
    </w:p>
    <w:p w14:paraId="6E212A44" w14:textId="1F21F585" w:rsidR="00A223DA" w:rsidRDefault="00A223DA" w:rsidP="009065E3">
      <w:r w:rsidRPr="00D617BE">
        <w:rPr>
          <w:b/>
          <w:bCs/>
        </w:rPr>
        <w:t>CSMA/CD</w:t>
      </w:r>
      <w:r>
        <w:t>: algoritmo di Collision Detection utilizzato nell’half duplex. Si divide in 3 step.</w:t>
      </w:r>
    </w:p>
    <w:p w14:paraId="74D4C22F" w14:textId="3DA92C51" w:rsidR="00A223DA" w:rsidRDefault="00A223DA" w:rsidP="00C5794A">
      <w:pPr>
        <w:pStyle w:val="Paragrafoelenco"/>
        <w:numPr>
          <w:ilvl w:val="0"/>
          <w:numId w:val="1"/>
        </w:numPr>
      </w:pPr>
      <w:r>
        <w:t xml:space="preserve">Un dispositivo che deve inviare un frame ascolta </w:t>
      </w:r>
      <w:r w:rsidR="00D617BE">
        <w:t>che il canale sia libero.</w:t>
      </w:r>
    </w:p>
    <w:p w14:paraId="1E16069B" w14:textId="0095DB4C" w:rsidR="00D617BE" w:rsidRDefault="00D617BE" w:rsidP="00C5794A">
      <w:pPr>
        <w:pStyle w:val="Paragrafoelenco"/>
        <w:numPr>
          <w:ilvl w:val="0"/>
          <w:numId w:val="1"/>
        </w:numPr>
      </w:pPr>
      <w:r>
        <w:t>Quando è libero, manda.</w:t>
      </w:r>
    </w:p>
    <w:p w14:paraId="100A9AA0" w14:textId="5EED0BC2" w:rsidR="00D617BE" w:rsidRDefault="00D617BE" w:rsidP="00C5794A">
      <w:pPr>
        <w:pStyle w:val="Paragrafoelenco"/>
        <w:numPr>
          <w:ilvl w:val="0"/>
          <w:numId w:val="1"/>
        </w:numPr>
      </w:pPr>
      <w:r>
        <w:t>Il mittente ascolta il canale mentre spedisce per capire se avvengono collisioni, nel caso tutti i nodi che stanno spedendo dati agiscono cosi:</w:t>
      </w:r>
    </w:p>
    <w:p w14:paraId="46E90038" w14:textId="0F484732" w:rsidR="00D617BE" w:rsidRDefault="00D617BE" w:rsidP="00C5794A">
      <w:pPr>
        <w:pStyle w:val="Paragrafoelenco"/>
        <w:numPr>
          <w:ilvl w:val="0"/>
          <w:numId w:val="2"/>
        </w:numPr>
      </w:pPr>
      <w:r>
        <w:t>Prima inviano un Jamming signal che avvisa tutti i nodi della collisione.</w:t>
      </w:r>
    </w:p>
    <w:p w14:paraId="55CB60D4" w14:textId="598BE7D1" w:rsidR="00D617BE" w:rsidRDefault="00D617BE" w:rsidP="00C5794A">
      <w:pPr>
        <w:pStyle w:val="Paragrafoelenco"/>
        <w:numPr>
          <w:ilvl w:val="0"/>
          <w:numId w:val="2"/>
        </w:numPr>
      </w:pPr>
      <w:r>
        <w:t>Tutti scelgono indipendentemente un random time da aspettare prima di riprovare l’invio.</w:t>
      </w:r>
    </w:p>
    <w:p w14:paraId="67491F3B" w14:textId="26E7941A" w:rsidR="00D617BE" w:rsidRDefault="00D617BE" w:rsidP="00C5794A">
      <w:pPr>
        <w:pStyle w:val="Paragrafoelenco"/>
        <w:numPr>
          <w:ilvl w:val="0"/>
          <w:numId w:val="2"/>
        </w:numPr>
      </w:pPr>
      <w:r>
        <w:t>Ripartono allo step 1.</w:t>
      </w:r>
    </w:p>
    <w:p w14:paraId="0035C36A" w14:textId="60A19CA2" w:rsidR="00A223DA" w:rsidRDefault="00193873" w:rsidP="009065E3">
      <w:pPr>
        <w:rPr>
          <w:b/>
          <w:bCs/>
          <w:i/>
          <w:iCs/>
        </w:rPr>
      </w:pPr>
      <w:r w:rsidRPr="00193873">
        <w:rPr>
          <w:b/>
          <w:bCs/>
          <w:i/>
          <w:iCs/>
        </w:rPr>
        <w:t>CAP. 3</w:t>
      </w:r>
    </w:p>
    <w:p w14:paraId="3302E02C" w14:textId="6231B00F" w:rsidR="00193873" w:rsidRDefault="00193873" w:rsidP="009065E3">
      <w:r w:rsidRPr="00193873">
        <w:rPr>
          <w:b/>
          <w:bCs/>
        </w:rPr>
        <w:t>Wide Area Networks</w:t>
      </w:r>
      <w:r>
        <w:t xml:space="preserve"> (WAN):</w:t>
      </w:r>
    </w:p>
    <w:p w14:paraId="23F51EB4" w14:textId="273C10EF" w:rsidR="00193873" w:rsidRDefault="00193873" w:rsidP="009065E3">
      <w:r>
        <w:t>Definisce gli standard del lvl Fisico e i protocolli del lvl Data per comunicare su lunghe distanze.</w:t>
      </w:r>
    </w:p>
    <w:p w14:paraId="4662605D" w14:textId="19028204" w:rsidR="00193873" w:rsidRDefault="00193873" w:rsidP="009065E3">
      <w:pPr>
        <w:rPr>
          <w:lang w:val="en-US"/>
        </w:rPr>
      </w:pPr>
      <w:r w:rsidRPr="00193873">
        <w:rPr>
          <w:lang w:val="en-US"/>
        </w:rPr>
        <w:t xml:space="preserve">Si divide in due tipi: </w:t>
      </w:r>
      <w:r w:rsidRPr="00193873">
        <w:rPr>
          <w:b/>
          <w:bCs/>
          <w:lang w:val="en-US"/>
        </w:rPr>
        <w:t>leased-line WAN e Ethernet WAN</w:t>
      </w:r>
      <w:r>
        <w:rPr>
          <w:lang w:val="en-US"/>
        </w:rPr>
        <w:t>.</w:t>
      </w:r>
    </w:p>
    <w:p w14:paraId="1042A128" w14:textId="36134B7E" w:rsidR="00193873" w:rsidRPr="00193873" w:rsidRDefault="00193873" w:rsidP="009065E3">
      <w:pPr>
        <w:rPr>
          <w:b/>
          <w:bCs/>
        </w:rPr>
      </w:pPr>
      <w:r w:rsidRPr="00193873">
        <w:rPr>
          <w:noProof/>
        </w:rPr>
        <w:drawing>
          <wp:anchor distT="0" distB="0" distL="114300" distR="114300" simplePos="0" relativeHeight="251662336" behindDoc="0" locked="0" layoutInCell="1" allowOverlap="1" wp14:anchorId="08A7DCD2" wp14:editId="79FC3534">
            <wp:simplePos x="0" y="0"/>
            <wp:positionH relativeFrom="margin">
              <wp:align>left</wp:align>
            </wp:positionH>
            <wp:positionV relativeFrom="paragraph">
              <wp:posOffset>286385</wp:posOffset>
            </wp:positionV>
            <wp:extent cx="3639820" cy="567055"/>
            <wp:effectExtent l="0" t="0" r="0" b="4445"/>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804206" cy="593255"/>
                    </a:xfrm>
                    <a:prstGeom prst="rect">
                      <a:avLst/>
                    </a:prstGeom>
                  </pic:spPr>
                </pic:pic>
              </a:graphicData>
            </a:graphic>
            <wp14:sizeRelH relativeFrom="page">
              <wp14:pctWidth>0</wp14:pctWidth>
            </wp14:sizeRelH>
            <wp14:sizeRelV relativeFrom="page">
              <wp14:pctHeight>0</wp14:pctHeight>
            </wp14:sizeRelV>
          </wp:anchor>
        </w:drawing>
      </w:r>
      <w:r w:rsidRPr="00193873">
        <w:rPr>
          <w:b/>
          <w:bCs/>
        </w:rPr>
        <w:t>Leased Line</w:t>
      </w:r>
    </w:p>
    <w:p w14:paraId="12169DB8" w14:textId="66B12CDF" w:rsidR="00193873" w:rsidRDefault="00193873" w:rsidP="009065E3">
      <w:r w:rsidRPr="00193873">
        <w:t>PC connesso allo switch crea u</w:t>
      </w:r>
      <w:r>
        <w:t>na LAN, i due router fra loro collegano le LAN creando una WAN.</w:t>
      </w:r>
    </w:p>
    <w:p w14:paraId="6F177C7B" w14:textId="5B9212E9" w:rsidR="00133B95" w:rsidRDefault="00193873" w:rsidP="009065E3">
      <w:r>
        <w:t xml:space="preserve">La velocità della Leased Line per spedire i bits è già prestabilita, </w:t>
      </w:r>
      <w:r w:rsidR="00133B95">
        <w:t>funziona</w:t>
      </w:r>
      <w:r>
        <w:t xml:space="preserve"> </w:t>
      </w:r>
      <w:r w:rsidR="00133B95">
        <w:t>in</w:t>
      </w:r>
      <w:r>
        <w:t xml:space="preserve"> full-duplex.</w:t>
      </w:r>
      <w:r w:rsidR="00133B95">
        <w:t xml:space="preserve"> </w:t>
      </w:r>
    </w:p>
    <w:p w14:paraId="0DEC5AC6" w14:textId="74A51662" w:rsidR="00133B95" w:rsidRPr="00133B95" w:rsidRDefault="00133B95" w:rsidP="009065E3">
      <w:pPr>
        <w:rPr>
          <w:b/>
          <w:bCs/>
        </w:rPr>
      </w:pPr>
      <w:r w:rsidRPr="00133B95">
        <w:rPr>
          <w:b/>
          <w:bCs/>
        </w:rPr>
        <w:t>HDLC Data-Link Dettagli</w:t>
      </w:r>
    </w:p>
    <w:p w14:paraId="2295903F" w14:textId="6368751B" w:rsidR="00133B95" w:rsidRDefault="00133B95" w:rsidP="009065E3">
      <w:r>
        <w:t xml:space="preserve">Leased Line garantisce di spedire i bit fisicamente (Lvl Fisico), ma non definisce un protocollo di Lvl Data, per questo motivo alcune organizzazioni hanno creato due protocolli per controllare le LeasedLine: </w:t>
      </w:r>
      <w:r w:rsidRPr="00133B95">
        <w:rPr>
          <w:b/>
          <w:bCs/>
        </w:rPr>
        <w:t xml:space="preserve">High-Level Data Link Control </w:t>
      </w:r>
      <w:r>
        <w:t xml:space="preserve">(HDLC) e </w:t>
      </w:r>
      <w:r w:rsidRPr="00133B95">
        <w:rPr>
          <w:b/>
          <w:bCs/>
        </w:rPr>
        <w:t>Point-to-Point Protocol</w:t>
      </w:r>
      <w:r>
        <w:t xml:space="preserve"> (PPP).</w:t>
      </w:r>
    </w:p>
    <w:p w14:paraId="41FF2BE0" w14:textId="145F209F" w:rsidR="006E6062" w:rsidRPr="006E6062" w:rsidRDefault="006E6062" w:rsidP="009065E3">
      <w:pPr>
        <w:rPr>
          <w:b/>
          <w:bCs/>
        </w:rPr>
      </w:pPr>
      <w:r>
        <w:rPr>
          <w:noProof/>
        </w:rPr>
        <w:lastRenderedPageBreak/>
        <w:drawing>
          <wp:anchor distT="0" distB="0" distL="114300" distR="114300" simplePos="0" relativeHeight="251663360" behindDoc="0" locked="0" layoutInCell="1" allowOverlap="1" wp14:anchorId="5228A5C9" wp14:editId="364D3125">
            <wp:simplePos x="0" y="0"/>
            <wp:positionH relativeFrom="column">
              <wp:posOffset>-13664</wp:posOffset>
            </wp:positionH>
            <wp:positionV relativeFrom="paragraph">
              <wp:posOffset>171643</wp:posOffset>
            </wp:positionV>
            <wp:extent cx="3553428" cy="1490769"/>
            <wp:effectExtent l="0" t="0" r="0" b="0"/>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553428" cy="1490769"/>
                    </a:xfrm>
                    <a:prstGeom prst="rect">
                      <a:avLst/>
                    </a:prstGeom>
                  </pic:spPr>
                </pic:pic>
              </a:graphicData>
            </a:graphic>
            <wp14:sizeRelH relativeFrom="page">
              <wp14:pctWidth>0</wp14:pctWidth>
            </wp14:sizeRelH>
            <wp14:sizeRelV relativeFrom="page">
              <wp14:pctHeight>0</wp14:pctHeight>
            </wp14:sizeRelV>
          </wp:anchor>
        </w:drawing>
      </w:r>
      <w:r w:rsidRPr="006E6062">
        <w:rPr>
          <w:b/>
          <w:bCs/>
        </w:rPr>
        <w:t>Cose simili tra HDLC e Ethernet</w:t>
      </w:r>
    </w:p>
    <w:p w14:paraId="39616C58" w14:textId="2F6EA00F" w:rsidR="00133B95" w:rsidRDefault="00133B95" w:rsidP="009065E3">
      <w:r>
        <w:t xml:space="preserve">I </w:t>
      </w:r>
      <w:r w:rsidRPr="00133B95">
        <w:rPr>
          <w:b/>
          <w:bCs/>
        </w:rPr>
        <w:t>protocolli Data Link</w:t>
      </w:r>
      <w:r>
        <w:t xml:space="preserve"> hanno lo stesso ruolo: </w:t>
      </w:r>
      <w:r w:rsidRPr="00133B95">
        <w:rPr>
          <w:b/>
          <w:bCs/>
        </w:rPr>
        <w:t>controllare il corretto delivery</w:t>
      </w:r>
      <w:r>
        <w:t xml:space="preserve"> dei dati sul lvl Fisico.</w:t>
      </w:r>
    </w:p>
    <w:p w14:paraId="6305E198" w14:textId="29185F52" w:rsidR="006E6062" w:rsidRDefault="006E6062" w:rsidP="009065E3">
      <w:r>
        <w:rPr>
          <w:noProof/>
        </w:rPr>
        <w:drawing>
          <wp:anchor distT="0" distB="0" distL="114300" distR="114300" simplePos="0" relativeHeight="251664384" behindDoc="0" locked="0" layoutInCell="1" allowOverlap="1" wp14:anchorId="312B5EE4" wp14:editId="440D6446">
            <wp:simplePos x="0" y="0"/>
            <wp:positionH relativeFrom="margin">
              <wp:align>left</wp:align>
            </wp:positionH>
            <wp:positionV relativeFrom="paragraph">
              <wp:posOffset>1146119</wp:posOffset>
            </wp:positionV>
            <wp:extent cx="2528570" cy="941705"/>
            <wp:effectExtent l="0" t="0" r="5080" b="0"/>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528570" cy="941705"/>
                    </a:xfrm>
                    <a:prstGeom prst="rect">
                      <a:avLst/>
                    </a:prstGeom>
                  </pic:spPr>
                </pic:pic>
              </a:graphicData>
            </a:graphic>
            <wp14:sizeRelH relativeFrom="page">
              <wp14:pctWidth>0</wp14:pctWidth>
            </wp14:sizeRelH>
            <wp14:sizeRelV relativeFrom="page">
              <wp14:pctHeight>0</wp14:pctHeight>
            </wp14:sizeRelV>
          </wp:anchor>
        </w:drawing>
      </w:r>
      <w:r w:rsidR="00133B95" w:rsidRPr="00133B95">
        <w:t>Es. Protocollo Ethernet Data Link usa un “</w:t>
      </w:r>
      <w:r w:rsidR="00133B95" w:rsidRPr="00133B95">
        <w:rPr>
          <w:b/>
          <w:bCs/>
        </w:rPr>
        <w:t>destination address field</w:t>
      </w:r>
      <w:r w:rsidR="00133B95" w:rsidRPr="00133B95">
        <w:t>” per saper</w:t>
      </w:r>
      <w:r w:rsidR="00133B95">
        <w:t xml:space="preserve">e dove spedire e un </w:t>
      </w:r>
      <w:r w:rsidR="00133B95" w:rsidRPr="00133B95">
        <w:rPr>
          <w:b/>
          <w:bCs/>
        </w:rPr>
        <w:t>FCS</w:t>
      </w:r>
      <w:r w:rsidR="00133B95">
        <w:t xml:space="preserve"> per sapere se i dati sono arrivati correttamente. HDLC funziona in maniera </w:t>
      </w:r>
      <w:r w:rsidR="00133B95" w:rsidRPr="006B4D37">
        <w:rPr>
          <w:b/>
          <w:bCs/>
        </w:rPr>
        <w:t>simile</w:t>
      </w:r>
      <w:r w:rsidR="00133B95">
        <w:t>, l’unica differenza è che HDLC ha meno da fare lavorando in una topologia P-t-P, cioè quando un frame viene mandato da un router, può solamente andare nell’altro router.</w:t>
      </w:r>
    </w:p>
    <w:p w14:paraId="5908B749" w14:textId="54B4002E" w:rsidR="006E6062" w:rsidRDefault="006E6062" w:rsidP="009065E3">
      <w:r>
        <w:t xml:space="preserve">HDLC è uno standard di International Org. for Standardization (ISO). ISO </w:t>
      </w:r>
      <w:r w:rsidRPr="006B4D37">
        <w:rPr>
          <w:b/>
          <w:bCs/>
        </w:rPr>
        <w:t>non</w:t>
      </w:r>
      <w:r>
        <w:t xml:space="preserve"> ha implementato un Type field, così </w:t>
      </w:r>
      <w:r w:rsidRPr="006B4D37">
        <w:rPr>
          <w:b/>
          <w:bCs/>
        </w:rPr>
        <w:t>Cisco</w:t>
      </w:r>
      <w:r>
        <w:t xml:space="preserve"> ha modificato l’HDCL </w:t>
      </w:r>
      <w:r w:rsidRPr="006B4D37">
        <w:rPr>
          <w:b/>
          <w:bCs/>
        </w:rPr>
        <w:t>implementandolo</w:t>
      </w:r>
      <w:r>
        <w:t xml:space="preserve"> come in figura. (&lt;)</w:t>
      </w:r>
    </w:p>
    <w:p w14:paraId="28ACF887" w14:textId="77777777" w:rsidR="006E6062" w:rsidRDefault="006E6062" w:rsidP="009065E3"/>
    <w:p w14:paraId="656BF396" w14:textId="55B3F03D" w:rsidR="006E6062" w:rsidRDefault="006B4D37" w:rsidP="009065E3">
      <w:pPr>
        <w:rPr>
          <w:b/>
          <w:bCs/>
        </w:rPr>
      </w:pPr>
      <w:r w:rsidRPr="006B4D37">
        <w:rPr>
          <w:b/>
          <w:bCs/>
          <w:noProof/>
        </w:rPr>
        <w:drawing>
          <wp:anchor distT="0" distB="0" distL="114300" distR="114300" simplePos="0" relativeHeight="251665408" behindDoc="0" locked="0" layoutInCell="1" allowOverlap="1" wp14:anchorId="05EF5377" wp14:editId="73143258">
            <wp:simplePos x="0" y="0"/>
            <wp:positionH relativeFrom="margin">
              <wp:align>left</wp:align>
            </wp:positionH>
            <wp:positionV relativeFrom="paragraph">
              <wp:posOffset>287655</wp:posOffset>
            </wp:positionV>
            <wp:extent cx="3616960" cy="1050925"/>
            <wp:effectExtent l="0" t="0" r="2540" b="0"/>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616960" cy="1050925"/>
                    </a:xfrm>
                    <a:prstGeom prst="rect">
                      <a:avLst/>
                    </a:prstGeom>
                  </pic:spPr>
                </pic:pic>
              </a:graphicData>
            </a:graphic>
            <wp14:sizeRelH relativeFrom="page">
              <wp14:pctWidth>0</wp14:pctWidth>
            </wp14:sizeRelH>
            <wp14:sizeRelV relativeFrom="page">
              <wp14:pctHeight>0</wp14:pctHeight>
            </wp14:sizeRelV>
          </wp:anchor>
        </w:drawing>
      </w:r>
      <w:r w:rsidR="006E6062" w:rsidRPr="006E6062">
        <w:rPr>
          <w:b/>
          <w:bCs/>
        </w:rPr>
        <w:t>Logica dei router a Livello Data Link</w:t>
      </w:r>
    </w:p>
    <w:p w14:paraId="4FD212B6" w14:textId="1240A984" w:rsidR="006B4D37" w:rsidRDefault="006B4D37" w:rsidP="006B4D37">
      <w:pPr>
        <w:pStyle w:val="Paragrafoelenco"/>
        <w:ind w:left="1080"/>
      </w:pPr>
      <w:r w:rsidRPr="006B4D37">
        <w:rPr>
          <w:b/>
          <w:bCs/>
        </w:rPr>
        <w:t>Step 1</w:t>
      </w:r>
      <w:r>
        <w:t>. PC1 incapsula il packet in un ethernet frame che ha MAC Address di R1.</w:t>
      </w:r>
    </w:p>
    <w:p w14:paraId="2777D690" w14:textId="68DC402B" w:rsidR="006B4D37" w:rsidRDefault="006B4D37" w:rsidP="006B4D37">
      <w:pPr>
        <w:pStyle w:val="Paragrafoelenco"/>
        <w:ind w:left="1080"/>
      </w:pPr>
      <w:r>
        <w:rPr>
          <w:b/>
          <w:bCs/>
        </w:rPr>
        <w:t>Step 2</w:t>
      </w:r>
      <w:r w:rsidRPr="006B4D37">
        <w:t>.</w:t>
      </w:r>
      <w:r>
        <w:t xml:space="preserve"> R1 toglie l’ethernet e incapsula il packet nell’HDLC header e trailer e spedisce a R2.</w:t>
      </w:r>
    </w:p>
    <w:p w14:paraId="6496A888" w14:textId="6E10EE93" w:rsidR="006B4D37" w:rsidRDefault="006B4D37" w:rsidP="006B4D37">
      <w:r w:rsidRPr="006B4D37">
        <w:rPr>
          <w:b/>
          <w:bCs/>
        </w:rPr>
        <w:t xml:space="preserve">Step 3. </w:t>
      </w:r>
      <w:r w:rsidR="00206C7D">
        <w:t>R2 toglie l’HDLC ed incapsula il packet nell’ethernet frame che ha il MAC del PC2, e glielo manda.</w:t>
      </w:r>
    </w:p>
    <w:p w14:paraId="1A9D7C55" w14:textId="3F8BD3DC" w:rsidR="00206C7D" w:rsidRDefault="00206C7D" w:rsidP="006B4D37">
      <w:r>
        <w:t>In sintesi, una leased line con HDLC crea una WAN fra due router così che possano spedire dati tra le LAN.</w:t>
      </w:r>
    </w:p>
    <w:p w14:paraId="724B80E3" w14:textId="7465D334" w:rsidR="00D15C3E" w:rsidRDefault="00D15C3E" w:rsidP="006B4D37"/>
    <w:p w14:paraId="7AD82F82" w14:textId="35446712" w:rsidR="00206C7D" w:rsidRDefault="00D15C3E" w:rsidP="006B4D37">
      <w:r>
        <w:rPr>
          <w:noProof/>
        </w:rPr>
        <w:drawing>
          <wp:anchor distT="0" distB="0" distL="114300" distR="114300" simplePos="0" relativeHeight="251666432" behindDoc="0" locked="0" layoutInCell="1" allowOverlap="1" wp14:anchorId="2C85202E" wp14:editId="1C32FE33">
            <wp:simplePos x="0" y="0"/>
            <wp:positionH relativeFrom="margin">
              <wp:align>left</wp:align>
            </wp:positionH>
            <wp:positionV relativeFrom="paragraph">
              <wp:posOffset>17217</wp:posOffset>
            </wp:positionV>
            <wp:extent cx="3540760" cy="1151255"/>
            <wp:effectExtent l="0" t="0" r="2540"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540760" cy="1151255"/>
                    </a:xfrm>
                    <a:prstGeom prst="rect">
                      <a:avLst/>
                    </a:prstGeom>
                  </pic:spPr>
                </pic:pic>
              </a:graphicData>
            </a:graphic>
            <wp14:sizeRelH relativeFrom="page">
              <wp14:pctWidth>0</wp14:pctWidth>
            </wp14:sizeRelH>
            <wp14:sizeRelV relativeFrom="page">
              <wp14:pctHeight>0</wp14:pctHeight>
            </wp14:sizeRelV>
          </wp:anchor>
        </w:drawing>
      </w:r>
      <w:r w:rsidRPr="00D15C3E">
        <w:rPr>
          <w:b/>
          <w:bCs/>
        </w:rPr>
        <w:t>EoMPLS</w:t>
      </w:r>
      <w:r>
        <w:rPr>
          <w:b/>
          <w:bCs/>
        </w:rPr>
        <w:t xml:space="preserve">: Ethernet over Multiprotocol Label Switching </w:t>
      </w:r>
      <w:r w:rsidRPr="00D15C3E">
        <w:t>è una</w:t>
      </w:r>
      <w:r>
        <w:rPr>
          <w:b/>
          <w:bCs/>
        </w:rPr>
        <w:t xml:space="preserve"> </w:t>
      </w:r>
      <w:r>
        <w:t>tecnologia che può essere usata per creare un servizio Ethernet al cliente.</w:t>
      </w:r>
    </w:p>
    <w:p w14:paraId="2B446660" w14:textId="6DD2E081" w:rsidR="00D15C3E" w:rsidRDefault="00D15C3E" w:rsidP="006B4D37">
      <w:r w:rsidRPr="00D15C3E">
        <w:rPr>
          <w:b/>
          <w:bCs/>
        </w:rPr>
        <w:t>Nota</w:t>
      </w:r>
      <w:r>
        <w:t>: gli 802.3 H&amp;T sono diversi in ogni step, come spiegato negli step.</w:t>
      </w:r>
    </w:p>
    <w:p w14:paraId="4DFB9D8A" w14:textId="16D1520D" w:rsidR="00D15C3E" w:rsidRDefault="00D15C3E" w:rsidP="006B4D37">
      <w:r w:rsidRPr="00D15C3E">
        <w:rPr>
          <w:b/>
          <w:bCs/>
        </w:rPr>
        <w:t>Step. 1</w:t>
      </w:r>
      <w:r>
        <w:rPr>
          <w:b/>
          <w:bCs/>
        </w:rPr>
        <w:t xml:space="preserve">: </w:t>
      </w:r>
      <w:r>
        <w:t>PC1 incapsula il packet in un ethernet frame che ha il MAC Address di R1.</w:t>
      </w:r>
    </w:p>
    <w:p w14:paraId="16A86A08" w14:textId="4D1C3ADF" w:rsidR="00D15C3E" w:rsidRDefault="00D15C3E" w:rsidP="006B4D37">
      <w:r w:rsidRPr="00E35F3F">
        <w:rPr>
          <w:b/>
          <w:bCs/>
        </w:rPr>
        <w:t>Step. 2</w:t>
      </w:r>
      <w:r w:rsidRPr="00D15C3E">
        <w:t>: R1 rimuove l’ethernet frame e</w:t>
      </w:r>
      <w:r>
        <w:t>d incapsula il packet con il suo ethernet frame. La destinazione è il MAC di R2, e la sorgente è il MAC di R1. R1 spedisce tramite il servizio di EoMPLS  a R2.</w:t>
      </w:r>
    </w:p>
    <w:p w14:paraId="4F0B5580" w14:textId="0C372B84" w:rsidR="00D15C3E" w:rsidRDefault="00D15C3E" w:rsidP="006B4D37">
      <w:r w:rsidRPr="00E35F3F">
        <w:rPr>
          <w:b/>
          <w:bCs/>
        </w:rPr>
        <w:t>Step. 3</w:t>
      </w:r>
      <w:r w:rsidRPr="00D15C3E">
        <w:t>: R2 toglie l’ethernet frame dal packet, lo inca</w:t>
      </w:r>
      <w:r>
        <w:t>psula con il suo ethernet frame</w:t>
      </w:r>
      <w:r w:rsidR="00E35F3F">
        <w:t xml:space="preserve"> che ha il MAC di PC2, e glielo manda.</w:t>
      </w:r>
    </w:p>
    <w:p w14:paraId="3B8D21EC" w14:textId="77777777" w:rsidR="00E35F3F" w:rsidRDefault="00E35F3F" w:rsidP="006B4D37"/>
    <w:p w14:paraId="194CBE41" w14:textId="77777777" w:rsidR="00E35F3F" w:rsidRDefault="00E35F3F" w:rsidP="006B4D37">
      <w:pPr>
        <w:rPr>
          <w:b/>
          <w:bCs/>
        </w:rPr>
      </w:pPr>
    </w:p>
    <w:p w14:paraId="0DE38646" w14:textId="77777777" w:rsidR="00E35F3F" w:rsidRDefault="00E35F3F" w:rsidP="006B4D37">
      <w:pPr>
        <w:rPr>
          <w:b/>
          <w:bCs/>
        </w:rPr>
      </w:pPr>
    </w:p>
    <w:p w14:paraId="7F4E343E" w14:textId="302B72E5" w:rsidR="00E35F3F" w:rsidRPr="00E35F3F" w:rsidRDefault="00E35F3F" w:rsidP="006B4D37">
      <w:pPr>
        <w:rPr>
          <w:b/>
          <w:bCs/>
        </w:rPr>
      </w:pPr>
      <w:r w:rsidRPr="00E35F3F">
        <w:rPr>
          <w:b/>
          <w:bCs/>
        </w:rPr>
        <w:lastRenderedPageBreak/>
        <w:t>IP Routing</w:t>
      </w:r>
    </w:p>
    <w:p w14:paraId="4970405B" w14:textId="50923A4F" w:rsidR="00E35F3F" w:rsidRDefault="00E35F3F" w:rsidP="00E35F3F">
      <w:r>
        <w:t xml:space="preserve">Tanti modelli di protocollo sono esistiti negli anni, ma il </w:t>
      </w:r>
      <w:r w:rsidRPr="00E35F3F">
        <w:rPr>
          <w:b/>
          <w:bCs/>
        </w:rPr>
        <w:t>TCP/IP regna</w:t>
      </w:r>
      <w:r>
        <w:t xml:space="preserve">. A livello </w:t>
      </w:r>
      <w:r w:rsidRPr="00E35F3F">
        <w:rPr>
          <w:b/>
          <w:bCs/>
        </w:rPr>
        <w:t>Network</w:t>
      </w:r>
      <w:r>
        <w:t xml:space="preserve"> TCP/IP, esistono </w:t>
      </w:r>
      <w:r w:rsidRPr="00E35F3F">
        <w:rPr>
          <w:b/>
          <w:bCs/>
        </w:rPr>
        <w:t>due</w:t>
      </w:r>
      <w:r>
        <w:t xml:space="preserve"> opzioni sullo lo stesso protocollo per far funzionare il </w:t>
      </w:r>
      <w:r w:rsidRPr="00E35F3F">
        <w:rPr>
          <w:b/>
          <w:bCs/>
        </w:rPr>
        <w:t>livello network</w:t>
      </w:r>
      <w:r>
        <w:t xml:space="preserve">: </w:t>
      </w:r>
      <w:r w:rsidRPr="00E35F3F">
        <w:rPr>
          <w:b/>
          <w:bCs/>
        </w:rPr>
        <w:t>IP Version 4 (IPv4) e IP Version 6 (IPv6).</w:t>
      </w:r>
      <w:r>
        <w:rPr>
          <w:b/>
          <w:bCs/>
        </w:rPr>
        <w:t xml:space="preserve"> </w:t>
      </w:r>
      <w:r>
        <w:t>Sia IPv4 che IPv6 forniscono le stesse funzioni, ma con qualche dettaglio diverso.</w:t>
      </w:r>
    </w:p>
    <w:p w14:paraId="14D3BDE6" w14:textId="76FBFE73" w:rsidR="00E35F3F" w:rsidRDefault="00E35F3F" w:rsidP="00E35F3F">
      <w:r>
        <w:t>In particolare, il lvl network specifica come i packets devono viaggiare end-to-end su un TCP/IP network.</w:t>
      </w:r>
    </w:p>
    <w:p w14:paraId="5E89E7D6" w14:textId="77777777" w:rsidR="00E35F3F" w:rsidRDefault="00E35F3F" w:rsidP="00E35F3F">
      <w:pPr>
        <w:rPr>
          <w:b/>
          <w:bCs/>
        </w:rPr>
      </w:pPr>
    </w:p>
    <w:p w14:paraId="3C5D6D4D" w14:textId="490A6426" w:rsidR="00E35F3F" w:rsidRPr="00E35F3F" w:rsidRDefault="00C20BC6" w:rsidP="00E35F3F">
      <w:pPr>
        <w:rPr>
          <w:b/>
          <w:bCs/>
          <w:lang w:val="en-US"/>
        </w:rPr>
      </w:pPr>
      <w:r>
        <w:rPr>
          <w:noProof/>
        </w:rPr>
        <w:drawing>
          <wp:anchor distT="0" distB="0" distL="114300" distR="114300" simplePos="0" relativeHeight="251667456" behindDoc="0" locked="0" layoutInCell="1" allowOverlap="1" wp14:anchorId="3BB49723" wp14:editId="1795EB32">
            <wp:simplePos x="0" y="0"/>
            <wp:positionH relativeFrom="margin">
              <wp:align>left</wp:align>
            </wp:positionH>
            <wp:positionV relativeFrom="paragraph">
              <wp:posOffset>2733</wp:posOffset>
            </wp:positionV>
            <wp:extent cx="2719705" cy="2211705"/>
            <wp:effectExtent l="0" t="0" r="4445" b="0"/>
            <wp:wrapSquare wrapText="bothSides"/>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719705" cy="2211705"/>
                    </a:xfrm>
                    <a:prstGeom prst="rect">
                      <a:avLst/>
                    </a:prstGeom>
                  </pic:spPr>
                </pic:pic>
              </a:graphicData>
            </a:graphic>
            <wp14:sizeRelH relativeFrom="page">
              <wp14:pctWidth>0</wp14:pctWidth>
            </wp14:sizeRelH>
            <wp14:sizeRelV relativeFrom="page">
              <wp14:pctHeight>0</wp14:pctHeight>
            </wp14:sizeRelV>
          </wp:anchor>
        </w:drawing>
      </w:r>
      <w:r w:rsidR="00E35F3F" w:rsidRPr="00E35F3F">
        <w:rPr>
          <w:b/>
          <w:bCs/>
          <w:lang w:val="en-US"/>
        </w:rPr>
        <w:t>Routing Livello Network</w:t>
      </w:r>
    </w:p>
    <w:p w14:paraId="23E2A583" w14:textId="61BDCA65" w:rsidR="00E35F3F" w:rsidRDefault="00E35F3F" w:rsidP="00E35F3F">
      <w:r w:rsidRPr="003406B8">
        <w:rPr>
          <w:lang w:val="en-US"/>
        </w:rPr>
        <w:t xml:space="preserve">I router e gli end-user (host) collaborano per l’IP Routing. </w:t>
      </w:r>
      <w:r>
        <w:t>Il sistema operativo dell’host ha il software TCP/IP</w:t>
      </w:r>
      <w:r w:rsidR="003406B8">
        <w:t>, gli host usano il sw per decidere dove mandare i packet, spesso al router vicino.</w:t>
      </w:r>
    </w:p>
    <w:p w14:paraId="5E776FA8" w14:textId="5EF0FCD8" w:rsidR="003406B8" w:rsidRDefault="003406B8" w:rsidP="00E35F3F">
      <w:r>
        <w:t xml:space="preserve">In questo esempio (&lt;) PC1 analizza l’indirizzo di destinazione </w:t>
      </w:r>
      <w:r w:rsidR="00C20BC6">
        <w:t>e capisce che PC2 NON è nella sua stessa LAN. La logica di PC1 gli dice di mandare il packet al router più vicino, chiamato PC1’s Default Router.</w:t>
      </w:r>
    </w:p>
    <w:p w14:paraId="225E12E0" w14:textId="77777777" w:rsidR="00C20BC6" w:rsidRDefault="00C20BC6" w:rsidP="00E35F3F"/>
    <w:p w14:paraId="5E20E460" w14:textId="65371159" w:rsidR="00C20BC6" w:rsidRDefault="00C20BC6" w:rsidP="00E35F3F">
      <w:r>
        <w:t xml:space="preserve">Tutti i router hanno una tabella chiamata </w:t>
      </w:r>
      <w:r w:rsidRPr="00C20BC6">
        <w:rPr>
          <w:b/>
          <w:bCs/>
          <w:i/>
          <w:iCs/>
        </w:rPr>
        <w:t>IP routing table</w:t>
      </w:r>
      <w:r>
        <w:rPr>
          <w:b/>
          <w:bCs/>
          <w:i/>
          <w:iCs/>
        </w:rPr>
        <w:t xml:space="preserve"> </w:t>
      </w:r>
      <w:r>
        <w:t>che contiene gli IP networks e IP subnets. Quando un router riceve un packet, compara l’indirizzo di destinazione del packet con le entrate nella routing table e crea un match. Questo match gli servirà per sapere dove spedire il packet la prox volta.</w:t>
      </w:r>
    </w:p>
    <w:p w14:paraId="0CA17873" w14:textId="69E58092" w:rsidR="00C20BC6" w:rsidRDefault="00187F31" w:rsidP="00E35F3F">
      <w:pPr>
        <w:rPr>
          <w:b/>
          <w:bCs/>
          <w:lang w:val="en-US"/>
        </w:rPr>
      </w:pPr>
      <w:r w:rsidRPr="00187F31">
        <w:rPr>
          <w:b/>
          <w:bCs/>
          <w:lang w:val="en-US"/>
        </w:rPr>
        <w:t xml:space="preserve">Come Network Layer Routing </w:t>
      </w:r>
      <w:r>
        <w:rPr>
          <w:b/>
          <w:bCs/>
          <w:lang w:val="en-US"/>
        </w:rPr>
        <w:t>u</w:t>
      </w:r>
      <w:r w:rsidRPr="00187F31">
        <w:rPr>
          <w:b/>
          <w:bCs/>
          <w:lang w:val="en-US"/>
        </w:rPr>
        <w:t>sa LANs e WANs</w:t>
      </w:r>
    </w:p>
    <w:p w14:paraId="43CC6468" w14:textId="19FBFEEC" w:rsidR="00187F31" w:rsidRDefault="00187F31" w:rsidP="00E35F3F">
      <w:r w:rsidRPr="00187F31">
        <w:t>Il lvl network ignora l</w:t>
      </w:r>
      <w:r>
        <w:t xml:space="preserve">a trasmissione fisica dei dati, per spedirli si rivolge ai protocolli del lvl Data Link che a loro volta si riferiscono al lvl Fisico. Il lvl Data aggiunge una H&amp;T al packet, creando un frame, prima di farlo fisicamente spedire. </w:t>
      </w:r>
    </w:p>
    <w:p w14:paraId="736F64C5" w14:textId="7F4D1FF6" w:rsidR="00187F31" w:rsidRDefault="00187F31" w:rsidP="00E35F3F">
      <w:r w:rsidRPr="00FA18D5">
        <w:rPr>
          <w:b/>
          <w:bCs/>
        </w:rPr>
        <w:t>Step. 1</w:t>
      </w:r>
      <w:r w:rsidRPr="00187F31">
        <w:t>: Data Link Frame Check Sequence (FCS) per essere si</w:t>
      </w:r>
      <w:r>
        <w:t>curi che il frame non abbia errori, se ci fossero si scarta il frame.</w:t>
      </w:r>
    </w:p>
    <w:p w14:paraId="4CD00ED0" w14:textId="78A36227" w:rsidR="00187F31" w:rsidRDefault="00187F31" w:rsidP="00E35F3F">
      <w:r w:rsidRPr="00FA18D5">
        <w:rPr>
          <w:b/>
          <w:bCs/>
        </w:rPr>
        <w:t>Step. 2</w:t>
      </w:r>
      <w:r>
        <w:t>: si rimuove la vecchia H&amp;T del Data Link e si lascia solo l’IP packet.</w:t>
      </w:r>
    </w:p>
    <w:p w14:paraId="2EF97CDD" w14:textId="11EA26E8" w:rsidR="00187F31" w:rsidRDefault="00187F31" w:rsidP="00E35F3F">
      <w:r w:rsidRPr="00FA18D5">
        <w:rPr>
          <w:b/>
          <w:bCs/>
        </w:rPr>
        <w:t>Step. 3</w:t>
      </w:r>
      <w:r>
        <w:t>: compara l’indirizzo di destinazione del packet con la routing table, per trovare il miglior percorso.</w:t>
      </w:r>
    </w:p>
    <w:p w14:paraId="5EE35989" w14:textId="1A3C2F0E" w:rsidR="00187F31" w:rsidRDefault="00187F31" w:rsidP="00E35F3F">
      <w:r w:rsidRPr="00FA18D5">
        <w:rPr>
          <w:b/>
          <w:bCs/>
        </w:rPr>
        <w:t>Step. 4</w:t>
      </w:r>
      <w:r w:rsidRPr="00187F31">
        <w:t xml:space="preserve">: incapsula il packet con </w:t>
      </w:r>
      <w:r>
        <w:t xml:space="preserve">nuovi </w:t>
      </w:r>
      <w:r w:rsidR="009041F4">
        <w:t xml:space="preserve">Data Link </w:t>
      </w:r>
      <w:r>
        <w:t xml:space="preserve">H&amp;T </w:t>
      </w:r>
      <w:r w:rsidR="00FA18D5">
        <w:t>e spedisce il frame.</w:t>
      </w:r>
    </w:p>
    <w:p w14:paraId="11E5DA78" w14:textId="0EA02590" w:rsidR="00FA18D5" w:rsidRDefault="00FA18D5" w:rsidP="00E35F3F"/>
    <w:p w14:paraId="30CDC454" w14:textId="5DB9D994" w:rsidR="00951A25" w:rsidRPr="00373DCB" w:rsidRDefault="00951A25" w:rsidP="00E35F3F">
      <w:pPr>
        <w:rPr>
          <w:b/>
          <w:bCs/>
          <w:sz w:val="26"/>
          <w:szCs w:val="26"/>
        </w:rPr>
      </w:pPr>
      <w:r>
        <w:rPr>
          <w:noProof/>
        </w:rPr>
        <w:drawing>
          <wp:anchor distT="0" distB="0" distL="114300" distR="114300" simplePos="0" relativeHeight="251668480" behindDoc="0" locked="0" layoutInCell="1" allowOverlap="1" wp14:anchorId="51B6A1D3" wp14:editId="6BBAA597">
            <wp:simplePos x="0" y="0"/>
            <wp:positionH relativeFrom="column">
              <wp:posOffset>-210941</wp:posOffset>
            </wp:positionH>
            <wp:positionV relativeFrom="paragraph">
              <wp:posOffset>285621</wp:posOffset>
            </wp:positionV>
            <wp:extent cx="2985135" cy="1134110"/>
            <wp:effectExtent l="0" t="0" r="5715" b="889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985135" cy="1134110"/>
                    </a:xfrm>
                    <a:prstGeom prst="rect">
                      <a:avLst/>
                    </a:prstGeom>
                  </pic:spPr>
                </pic:pic>
              </a:graphicData>
            </a:graphic>
            <wp14:sizeRelH relativeFrom="page">
              <wp14:pctWidth>0</wp14:pctWidth>
            </wp14:sizeRelH>
            <wp14:sizeRelV relativeFrom="page">
              <wp14:pctHeight>0</wp14:pctHeight>
            </wp14:sizeRelV>
          </wp:anchor>
        </w:drawing>
      </w:r>
      <w:r w:rsidRPr="00373DCB">
        <w:rPr>
          <w:b/>
          <w:bCs/>
          <w:sz w:val="26"/>
          <w:szCs w:val="26"/>
        </w:rPr>
        <w:t>DNS e ARP</w:t>
      </w:r>
    </w:p>
    <w:p w14:paraId="0EA4DBBF" w14:textId="2D4C179E" w:rsidR="00951A25" w:rsidRDefault="00951A25" w:rsidP="00E35F3F">
      <w:r w:rsidRPr="00C42C8C">
        <w:rPr>
          <w:b/>
          <w:bCs/>
        </w:rPr>
        <w:t>Domain Name System</w:t>
      </w:r>
      <w:r w:rsidRPr="00951A25">
        <w:t xml:space="preserve"> (DNS): PC11 deve connettersi a Server1, così l’user scrive Server1 rifere</w:t>
      </w:r>
      <w:r>
        <w:t xml:space="preserve">ndosi al nome. </w:t>
      </w:r>
      <w:r w:rsidRPr="00951A25">
        <w:rPr>
          <w:b/>
          <w:bCs/>
        </w:rPr>
        <w:t>Step 1</w:t>
      </w:r>
      <w:r>
        <w:t>: PC11 manda un mex al DNS Server.</w:t>
      </w:r>
    </w:p>
    <w:p w14:paraId="563B5879" w14:textId="343B39D3" w:rsidR="00951A25" w:rsidRDefault="00951A25" w:rsidP="00E35F3F">
      <w:r w:rsidRPr="00951A25">
        <w:rPr>
          <w:b/>
          <w:bCs/>
        </w:rPr>
        <w:t>Step 2</w:t>
      </w:r>
      <w:r w:rsidRPr="00951A25">
        <w:t xml:space="preserve">: DNS Server risponde con </w:t>
      </w:r>
      <w:r>
        <w:t>l’IP del Server1.</w:t>
      </w:r>
    </w:p>
    <w:p w14:paraId="308875B7" w14:textId="366C8BA9" w:rsidR="00951A25" w:rsidRPr="00951A25" w:rsidRDefault="00951A25" w:rsidP="00E35F3F">
      <w:r w:rsidRPr="00951A25">
        <w:rPr>
          <w:b/>
          <w:bCs/>
        </w:rPr>
        <w:t>Step 3</w:t>
      </w:r>
      <w:r>
        <w:t>: PC11 può spedire un packet all’indirizzo 10.1.2.3</w:t>
      </w:r>
    </w:p>
    <w:p w14:paraId="1D09C0F5" w14:textId="1F27C759" w:rsidR="00FA18D5" w:rsidRDefault="00C42C8C" w:rsidP="00E35F3F">
      <w:r>
        <w:t>Nota: un DNS non sa tutti i nomi che matchano gli indirizzi, tutti i DNS lavorano insieme scambiandosi dati.</w:t>
      </w:r>
    </w:p>
    <w:p w14:paraId="54176AE9" w14:textId="216D54B9" w:rsidR="00C42C8C" w:rsidRDefault="00C42C8C" w:rsidP="00E35F3F"/>
    <w:p w14:paraId="7A57FC25" w14:textId="1BB3E493" w:rsidR="00C42C8C" w:rsidRDefault="00C42C8C" w:rsidP="00E35F3F">
      <w:r w:rsidRPr="00C42C8C">
        <w:rPr>
          <w:b/>
          <w:bCs/>
        </w:rPr>
        <w:lastRenderedPageBreak/>
        <w:t>Address Resolution Protocol</w:t>
      </w:r>
      <w:r w:rsidRPr="00C42C8C">
        <w:t xml:space="preserve"> (ARP): Nelle interfacce ethernet, come fa un</w:t>
      </w:r>
      <w:r>
        <w:t xml:space="preserve"> router a sapere quale MAC usare per la destinazione? Usa l’ARP.</w:t>
      </w:r>
    </w:p>
    <w:p w14:paraId="5F54A85A" w14:textId="7CD73CF5" w:rsidR="00C42C8C" w:rsidRDefault="00C42C8C" w:rsidP="00E35F3F">
      <w:r>
        <w:t xml:space="preserve">Nelle ethernet LAN, quando un host o router necessita di incapsulare un packet in un nuovo ethernet frame, sa tutto </w:t>
      </w:r>
      <w:r w:rsidR="00457E19">
        <w:t>su</w:t>
      </w:r>
      <w:ins w:id="0" w:author="Silvio Agostino" w:date="2020-10-28T13:45:00Z">
        <w:r w:rsidR="009B55B6">
          <w:t xml:space="preserve"> </w:t>
        </w:r>
      </w:ins>
      <w:r w:rsidR="00165E79">
        <w:t xml:space="preserve">come fare la header, </w:t>
      </w:r>
      <w:r w:rsidR="00165E79" w:rsidRPr="00457E19">
        <w:t>tranne</w:t>
      </w:r>
      <w:r w:rsidR="00165E79">
        <w:t xml:space="preserve"> il MAC di destinazione.</w:t>
      </w:r>
    </w:p>
    <w:p w14:paraId="07C2FA41" w14:textId="58F27896" w:rsidR="00165E79" w:rsidRDefault="00165E79" w:rsidP="00E35F3F">
      <w:r w:rsidRPr="00165E79">
        <w:t xml:space="preserve">Il TCP/IP introduce </w:t>
      </w:r>
      <w:r w:rsidRPr="00457E19">
        <w:t>l’ARP</w:t>
      </w:r>
      <w:r w:rsidRPr="00165E79">
        <w:t xml:space="preserve"> come</w:t>
      </w:r>
      <w:r>
        <w:t xml:space="preserve"> metodo con cui ogni host o router possono dinamicamente </w:t>
      </w:r>
      <w:r w:rsidRPr="00457E19">
        <w:t>imparare</w:t>
      </w:r>
      <w:r>
        <w:t xml:space="preserve"> il </w:t>
      </w:r>
      <w:r w:rsidRPr="00457E19">
        <w:t>MAC</w:t>
      </w:r>
      <w:r>
        <w:t xml:space="preserve"> di un altro </w:t>
      </w:r>
      <w:r w:rsidRPr="00457E19">
        <w:t>host o router</w:t>
      </w:r>
      <w:r>
        <w:t xml:space="preserve"> sulla stessa LAN.</w:t>
      </w:r>
    </w:p>
    <w:p w14:paraId="30612927" w14:textId="6DEE0411" w:rsidR="009B55B6" w:rsidRDefault="00165E79" w:rsidP="00E35F3F">
      <w:r w:rsidRPr="00457E19">
        <w:t>Come funziona l’ARP</w:t>
      </w:r>
      <w:r>
        <w:t xml:space="preserve">? </w:t>
      </w:r>
    </w:p>
    <w:p w14:paraId="637A7B0A" w14:textId="5F1EF5E3" w:rsidR="009B55B6" w:rsidRDefault="00457E19" w:rsidP="00E35F3F">
      <w:r w:rsidRPr="00457E19">
        <w:rPr>
          <w:noProof/>
        </w:rPr>
        <w:drawing>
          <wp:anchor distT="0" distB="0" distL="114300" distR="114300" simplePos="0" relativeHeight="251669504" behindDoc="0" locked="0" layoutInCell="1" allowOverlap="1" wp14:anchorId="6D2A2FA7" wp14:editId="1D32F9FC">
            <wp:simplePos x="0" y="0"/>
            <wp:positionH relativeFrom="margin">
              <wp:posOffset>-252730</wp:posOffset>
            </wp:positionH>
            <wp:positionV relativeFrom="paragraph">
              <wp:posOffset>95250</wp:posOffset>
            </wp:positionV>
            <wp:extent cx="3535680" cy="1764665"/>
            <wp:effectExtent l="0" t="0" r="7620" b="6985"/>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535680" cy="1764665"/>
                    </a:xfrm>
                    <a:prstGeom prst="rect">
                      <a:avLst/>
                    </a:prstGeom>
                  </pic:spPr>
                </pic:pic>
              </a:graphicData>
            </a:graphic>
            <wp14:sizeRelH relativeFrom="page">
              <wp14:pctWidth>0</wp14:pctWidth>
            </wp14:sizeRelH>
            <wp14:sizeRelV relativeFrom="page">
              <wp14:pctHeight>0</wp14:pctHeight>
            </wp14:sizeRelV>
          </wp:anchor>
        </w:drawing>
      </w:r>
      <w:r w:rsidR="00165E79">
        <w:t xml:space="preserve">E’ un protocollo che include una </w:t>
      </w:r>
      <w:r w:rsidR="00165E79" w:rsidRPr="00457E19">
        <w:t>ARP Request</w:t>
      </w:r>
      <w:r w:rsidR="00165E79">
        <w:t xml:space="preserve"> che chiede “</w:t>
      </w:r>
      <w:r w:rsidR="009B55B6">
        <w:t xml:space="preserve">è </w:t>
      </w:r>
      <w:r w:rsidR="00165E79">
        <w:t>questo il tuo IP</w:t>
      </w:r>
      <w:r w:rsidR="009B55B6">
        <w:t>?</w:t>
      </w:r>
      <w:r w:rsidR="00165E79">
        <w:t xml:space="preserve"> perfavore rispondi con il tuo MAC”. </w:t>
      </w:r>
    </w:p>
    <w:p w14:paraId="690909DA" w14:textId="78BC1B91" w:rsidR="00165E79" w:rsidRDefault="00165E79" w:rsidP="00E35F3F">
      <w:r w:rsidRPr="00457E19">
        <w:t>ARP Reply</w:t>
      </w:r>
      <w:r>
        <w:t xml:space="preserve"> invece lista l’IP che matcha con il MAC. </w:t>
      </w:r>
    </w:p>
    <w:p w14:paraId="0487706D" w14:textId="30443682" w:rsidR="00165E79" w:rsidRDefault="00165E79" w:rsidP="00E35F3F">
      <w:r>
        <w:t>Nota che</w:t>
      </w:r>
      <w:r w:rsidR="009B55B6">
        <w:t xml:space="preserve"> gli host/router</w:t>
      </w:r>
      <w:r>
        <w:t xml:space="preserve"> </w:t>
      </w:r>
      <w:r w:rsidR="009B55B6">
        <w:t xml:space="preserve">ricordano </w:t>
      </w:r>
      <w:r>
        <w:t>la</w:t>
      </w:r>
      <w:r w:rsidR="009B55B6">
        <w:t xml:space="preserve"> loro</w:t>
      </w:r>
      <w:r>
        <w:t xml:space="preserve"> </w:t>
      </w:r>
      <w:r w:rsidRPr="00457E19">
        <w:t>ARP Table</w:t>
      </w:r>
      <w:r w:rsidR="009B55B6">
        <w:t xml:space="preserve">, tenendola costantemente </w:t>
      </w:r>
      <w:r w:rsidR="009B55B6" w:rsidRPr="00457E19">
        <w:t>aggiornata</w:t>
      </w:r>
      <w:r w:rsidR="009B55B6">
        <w:t>.</w:t>
      </w:r>
    </w:p>
    <w:p w14:paraId="43EBE64A" w14:textId="49DDE740" w:rsidR="009B55B6" w:rsidRDefault="009B55B6" w:rsidP="00E35F3F">
      <w:pPr>
        <w:rPr>
          <w:i/>
          <w:iCs/>
          <w:sz w:val="18"/>
          <w:szCs w:val="18"/>
        </w:rPr>
      </w:pPr>
      <w:r w:rsidRPr="00457E19">
        <w:t>(comando arp -a da prompt si vede la arp table)</w:t>
      </w:r>
    </w:p>
    <w:p w14:paraId="54AB9ADD" w14:textId="77777777" w:rsidR="00E73B46" w:rsidRPr="00457E19" w:rsidRDefault="00E73B46" w:rsidP="00E35F3F">
      <w:pPr>
        <w:rPr>
          <w:b/>
          <w:bCs/>
        </w:rPr>
      </w:pPr>
    </w:p>
    <w:p w14:paraId="5F9258D4" w14:textId="77777777" w:rsidR="00E73B46" w:rsidRPr="00457E19" w:rsidRDefault="00E73B46" w:rsidP="00E35F3F">
      <w:pPr>
        <w:rPr>
          <w:b/>
          <w:bCs/>
        </w:rPr>
      </w:pPr>
      <w:r w:rsidRPr="00457E19">
        <w:t>PING</w:t>
      </w:r>
      <w:r w:rsidRPr="00457E19">
        <w:rPr>
          <w:b/>
          <w:bCs/>
        </w:rPr>
        <w:t xml:space="preserve"> (Packet Internet Groper):</w:t>
      </w:r>
      <w:r w:rsidRPr="00457E19">
        <w:rPr>
          <w:b/>
          <w:bCs/>
        </w:rPr>
        <w:tab/>
      </w:r>
    </w:p>
    <w:p w14:paraId="76E38D6E" w14:textId="05678881" w:rsidR="00457E19" w:rsidRPr="00E73B46" w:rsidRDefault="00E73B46" w:rsidP="00E35F3F">
      <w:r w:rsidRPr="00457E19">
        <w:t>Funzionamento: Il Ping usa Internet Control Message Protocol</w:t>
      </w:r>
      <w:r>
        <w:t xml:space="preserve"> (ICMP), manda un </w:t>
      </w:r>
      <w:r w:rsidRPr="00457E19">
        <w:t>ICMP echo reques</w:t>
      </w:r>
      <w:r>
        <w:rPr>
          <w:i/>
          <w:iCs/>
        </w:rPr>
        <w:t xml:space="preserve">t </w:t>
      </w:r>
      <w:r>
        <w:t xml:space="preserve">ad un altro IP, il pc ricevente dovrà rispondere con un </w:t>
      </w:r>
      <w:r w:rsidRPr="00457E19">
        <w:t>ICMP echo reply</w:t>
      </w:r>
      <w:r>
        <w:rPr>
          <w:i/>
          <w:iCs/>
        </w:rPr>
        <w:t xml:space="preserve">. </w:t>
      </w:r>
      <w:r>
        <w:t>Se la risposta va a buon fine, è tutto ok.</w:t>
      </w:r>
    </w:p>
    <w:p w14:paraId="6BD1CC21" w14:textId="6E008E95" w:rsidR="009B55B6" w:rsidRPr="00A570C9" w:rsidRDefault="009B55B6" w:rsidP="00E35F3F">
      <w:pPr>
        <w:rPr>
          <w:b/>
          <w:bCs/>
        </w:rPr>
      </w:pPr>
    </w:p>
    <w:p w14:paraId="02F8CB47" w14:textId="2F521BDB" w:rsidR="00457E19" w:rsidRDefault="00457E19" w:rsidP="00E35F3F">
      <w:pPr>
        <w:rPr>
          <w:b/>
          <w:bCs/>
        </w:rPr>
      </w:pPr>
      <w:r w:rsidRPr="00A570C9">
        <w:rPr>
          <w:b/>
          <w:bCs/>
        </w:rPr>
        <w:t>CAP. 4</w:t>
      </w:r>
    </w:p>
    <w:p w14:paraId="7C037AFE" w14:textId="3A0E7135" w:rsidR="00A570C9" w:rsidRPr="00317889" w:rsidRDefault="00A570C9" w:rsidP="00E35F3F">
      <w:r>
        <w:rPr>
          <w:b/>
          <w:bCs/>
        </w:rPr>
        <w:t>Telnet &amp; SSH</w:t>
      </w:r>
      <w:r w:rsidR="00317889">
        <w:rPr>
          <w:b/>
          <w:bCs/>
        </w:rPr>
        <w:t xml:space="preserve">: </w:t>
      </w:r>
      <w:r w:rsidR="00317889">
        <w:t>metodi per accedere alla CLI da remoto</w:t>
      </w:r>
    </w:p>
    <w:p w14:paraId="5EF1C4AA" w14:textId="5719E162" w:rsidR="00A570C9" w:rsidRDefault="00A570C9" w:rsidP="00E35F3F">
      <w:r>
        <w:t>Telnet</w:t>
      </w:r>
      <w:r w:rsidR="00317889">
        <w:t>:</w:t>
      </w:r>
      <w:r>
        <w:t xml:space="preserve"> trasmette in chiaro, non crypta.</w:t>
      </w:r>
    </w:p>
    <w:p w14:paraId="68A16C23" w14:textId="16E8525B" w:rsidR="00A570C9" w:rsidRDefault="00A570C9" w:rsidP="00E35F3F">
      <w:r>
        <w:t>SSH: Crypta tutto incluse le password.</w:t>
      </w:r>
    </w:p>
    <w:p w14:paraId="69AC3A28" w14:textId="0F400D37" w:rsidR="00317889" w:rsidRPr="00317889" w:rsidRDefault="00317889" w:rsidP="00E35F3F">
      <w:pPr>
        <w:rPr>
          <w:b/>
          <w:bCs/>
        </w:rPr>
      </w:pPr>
    </w:p>
    <w:p w14:paraId="2747B40D" w14:textId="5099D451" w:rsidR="00317889" w:rsidRPr="00317889" w:rsidRDefault="00317889" w:rsidP="00E35F3F">
      <w:pPr>
        <w:rPr>
          <w:b/>
          <w:bCs/>
        </w:rPr>
      </w:pPr>
      <w:r w:rsidRPr="00317889">
        <w:rPr>
          <w:b/>
          <w:bCs/>
        </w:rPr>
        <w:t>Modalità CLI</w:t>
      </w:r>
    </w:p>
    <w:p w14:paraId="3872F5E0" w14:textId="36D514AE" w:rsidR="00317889" w:rsidRPr="00A570C9" w:rsidRDefault="00317889" w:rsidP="00E35F3F">
      <w:r>
        <w:rPr>
          <w:noProof/>
        </w:rPr>
        <w:drawing>
          <wp:inline distT="0" distB="0" distL="0" distR="0" wp14:anchorId="6D7497AB" wp14:editId="301495B9">
            <wp:extent cx="3232150" cy="1864702"/>
            <wp:effectExtent l="0" t="0" r="6350" b="254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50837" cy="1875483"/>
                    </a:xfrm>
                    <a:prstGeom prst="rect">
                      <a:avLst/>
                    </a:prstGeom>
                    <a:noFill/>
                    <a:ln>
                      <a:noFill/>
                    </a:ln>
                  </pic:spPr>
                </pic:pic>
              </a:graphicData>
            </a:graphic>
          </wp:inline>
        </w:drawing>
      </w:r>
    </w:p>
    <w:p w14:paraId="6E169599" w14:textId="77777777" w:rsidR="00317889" w:rsidRDefault="00317889" w:rsidP="00E35F3F">
      <w:pPr>
        <w:rPr>
          <w:b/>
          <w:bCs/>
        </w:rPr>
      </w:pPr>
    </w:p>
    <w:p w14:paraId="10DD60E5" w14:textId="77777777" w:rsidR="00317889" w:rsidRDefault="00317889" w:rsidP="00E35F3F">
      <w:pPr>
        <w:rPr>
          <w:b/>
          <w:bCs/>
        </w:rPr>
      </w:pPr>
    </w:p>
    <w:p w14:paraId="301D5B8D" w14:textId="7375FFA5" w:rsidR="00457E19" w:rsidRPr="00317889" w:rsidRDefault="00317889" w:rsidP="00E35F3F">
      <w:pPr>
        <w:rPr>
          <w:b/>
          <w:bCs/>
          <w:sz w:val="26"/>
          <w:szCs w:val="26"/>
        </w:rPr>
      </w:pPr>
      <w:r w:rsidRPr="00317889">
        <w:rPr>
          <w:b/>
          <w:bCs/>
          <w:sz w:val="26"/>
          <w:szCs w:val="26"/>
        </w:rPr>
        <w:lastRenderedPageBreak/>
        <w:t>I 4 principali tipi di memoria per gli Switch:</w:t>
      </w:r>
    </w:p>
    <w:p w14:paraId="37FC5B03" w14:textId="4A476CE8" w:rsidR="00317889" w:rsidRDefault="00317889" w:rsidP="00E35F3F">
      <w:pPr>
        <w:rPr>
          <w:i/>
          <w:iCs/>
        </w:rPr>
      </w:pPr>
      <w:r>
        <w:rPr>
          <w:b/>
          <w:bCs/>
        </w:rPr>
        <w:t xml:space="preserve">RAM: </w:t>
      </w:r>
      <w:r>
        <w:t xml:space="preserve">a volte chiamata DRAM, è usata dallo switch per memorizzare la </w:t>
      </w:r>
      <w:r w:rsidRPr="00317889">
        <w:rPr>
          <w:b/>
          <w:bCs/>
        </w:rPr>
        <w:t>running configuration</w:t>
      </w:r>
      <w:r>
        <w:rPr>
          <w:i/>
          <w:iCs/>
        </w:rPr>
        <w:t>.</w:t>
      </w:r>
    </w:p>
    <w:p w14:paraId="3129CA16" w14:textId="45438385" w:rsidR="00317889" w:rsidRDefault="00317889" w:rsidP="00E35F3F">
      <w:r w:rsidRPr="00317889">
        <w:rPr>
          <w:b/>
          <w:bCs/>
        </w:rPr>
        <w:t>Flash Memory</w:t>
      </w:r>
      <w:r w:rsidRPr="00317889">
        <w:t>: un chip all’interno dello switch oppure memory card, che contiene il</w:t>
      </w:r>
      <w:r>
        <w:t xml:space="preserve"> SO di Cisco e che viene utilizzata dallo switch per recuperare la stessa al momento del boot. Può essere usata per contenere altri file, per esempio copie di backup di configurazione.</w:t>
      </w:r>
    </w:p>
    <w:p w14:paraId="4A195557" w14:textId="5E2BFD11" w:rsidR="00317889" w:rsidRDefault="00317889" w:rsidP="00E35F3F">
      <w:r w:rsidRPr="00317889">
        <w:rPr>
          <w:b/>
          <w:bCs/>
        </w:rPr>
        <w:t>ROM</w:t>
      </w:r>
      <w:r>
        <w:t>: contiene un programma boot-strap che viene caricato quando lo switch viene acceso. Questo programma prende il SO dalla Flash Memory e lo carica nella RAM.</w:t>
      </w:r>
    </w:p>
    <w:p w14:paraId="5898687D" w14:textId="1DD2B1D3" w:rsidR="00317889" w:rsidRDefault="00317889" w:rsidP="00E35F3F">
      <w:r w:rsidRPr="00317889">
        <w:rPr>
          <w:b/>
          <w:bCs/>
        </w:rPr>
        <w:t>MVRAM</w:t>
      </w:r>
      <w:r>
        <w:rPr>
          <w:b/>
          <w:bCs/>
        </w:rPr>
        <w:t xml:space="preserve">: </w:t>
      </w:r>
      <w:r>
        <w:t xml:space="preserve">contiene la </w:t>
      </w:r>
      <w:r w:rsidRPr="00317889">
        <w:rPr>
          <w:b/>
          <w:bCs/>
        </w:rPr>
        <w:t>startup configuration</w:t>
      </w:r>
      <w:r>
        <w:t xml:space="preserve"> che viene usata quando lo switch viene acceso o riavviato.</w:t>
      </w:r>
    </w:p>
    <w:tbl>
      <w:tblPr>
        <w:tblStyle w:val="Grigliatabella"/>
        <w:tblW w:w="0" w:type="auto"/>
        <w:tblLook w:val="04A0" w:firstRow="1" w:lastRow="0" w:firstColumn="1" w:lastColumn="0" w:noHBand="0" w:noVBand="1"/>
      </w:tblPr>
      <w:tblGrid>
        <w:gridCol w:w="4814"/>
        <w:gridCol w:w="4814"/>
      </w:tblGrid>
      <w:tr w:rsidR="00CF5F88" w14:paraId="0F20F09F" w14:textId="77777777" w:rsidTr="00CF5F88">
        <w:tc>
          <w:tcPr>
            <w:tcW w:w="4814" w:type="dxa"/>
          </w:tcPr>
          <w:p w14:paraId="003D65EF" w14:textId="3EE873B0" w:rsidR="00CF5F88" w:rsidRPr="00CF5F88" w:rsidRDefault="00CF5F88" w:rsidP="00E35F3F">
            <w:pPr>
              <w:rPr>
                <w:b/>
                <w:bCs/>
              </w:rPr>
            </w:pPr>
            <w:r w:rsidRPr="00CF5F88">
              <w:rPr>
                <w:b/>
                <w:bCs/>
              </w:rPr>
              <w:t>Comandi</w:t>
            </w:r>
          </w:p>
        </w:tc>
        <w:tc>
          <w:tcPr>
            <w:tcW w:w="4814" w:type="dxa"/>
          </w:tcPr>
          <w:p w14:paraId="4E7C3C45" w14:textId="6055F619" w:rsidR="00CF5F88" w:rsidRPr="00CF5F88" w:rsidRDefault="00CF5F88" w:rsidP="00E35F3F">
            <w:pPr>
              <w:rPr>
                <w:b/>
                <w:bCs/>
              </w:rPr>
            </w:pPr>
            <w:r w:rsidRPr="00CF5F88">
              <w:rPr>
                <w:b/>
                <w:bCs/>
              </w:rPr>
              <w:t>Scopo</w:t>
            </w:r>
          </w:p>
        </w:tc>
      </w:tr>
      <w:tr w:rsidR="00CF5F88" w14:paraId="528B75F6" w14:textId="77777777" w:rsidTr="00CF5F88">
        <w:tc>
          <w:tcPr>
            <w:tcW w:w="4814" w:type="dxa"/>
          </w:tcPr>
          <w:p w14:paraId="6EB20954" w14:textId="77777777" w:rsidR="00CF5F88" w:rsidRPr="00373DCB" w:rsidRDefault="00CF5F88" w:rsidP="00E35F3F">
            <w:pPr>
              <w:rPr>
                <w:lang w:val="en-US"/>
              </w:rPr>
            </w:pPr>
            <w:r w:rsidRPr="00373DCB">
              <w:rPr>
                <w:lang w:val="en-US"/>
              </w:rPr>
              <w:t>undebug all</w:t>
            </w:r>
          </w:p>
          <w:p w14:paraId="7DBBC58C" w14:textId="774BC618" w:rsidR="00CF5F88" w:rsidRPr="00373DCB" w:rsidRDefault="00CF5F88" w:rsidP="00E35F3F">
            <w:pPr>
              <w:rPr>
                <w:lang w:val="en-US"/>
              </w:rPr>
            </w:pPr>
            <w:r w:rsidRPr="00373DCB">
              <w:rPr>
                <w:lang w:val="en-US"/>
              </w:rPr>
              <w:t>no debug all</w:t>
            </w:r>
          </w:p>
        </w:tc>
        <w:tc>
          <w:tcPr>
            <w:tcW w:w="4814" w:type="dxa"/>
          </w:tcPr>
          <w:p w14:paraId="27967822" w14:textId="5292E6D8" w:rsidR="00CF5F88" w:rsidRDefault="00CF5F88" w:rsidP="00E35F3F">
            <w:r>
              <w:t>Disabilita tutti i debug in corso.</w:t>
            </w:r>
          </w:p>
        </w:tc>
      </w:tr>
      <w:tr w:rsidR="00CF5F88" w14:paraId="2EC39FD0" w14:textId="77777777" w:rsidTr="00CF5F88">
        <w:tc>
          <w:tcPr>
            <w:tcW w:w="4814" w:type="dxa"/>
          </w:tcPr>
          <w:p w14:paraId="4B392E64" w14:textId="24E4913C" w:rsidR="00CF5F88" w:rsidRDefault="00CF5F88" w:rsidP="00E35F3F">
            <w:r>
              <w:t>reload</w:t>
            </w:r>
          </w:p>
        </w:tc>
        <w:tc>
          <w:tcPr>
            <w:tcW w:w="4814" w:type="dxa"/>
          </w:tcPr>
          <w:p w14:paraId="6BB58BDD" w14:textId="53AB5CD3" w:rsidR="00CF5F88" w:rsidRDefault="00CF5F88" w:rsidP="00E35F3F">
            <w:r>
              <w:t>Riavvia lo switch</w:t>
            </w:r>
            <w:r w:rsidR="00CD16A7">
              <w:t>, da enable in su</w:t>
            </w:r>
          </w:p>
        </w:tc>
      </w:tr>
      <w:tr w:rsidR="00CF5F88" w:rsidRPr="00CF5F88" w14:paraId="7FDA811B" w14:textId="77777777" w:rsidTr="00CF5F88">
        <w:tc>
          <w:tcPr>
            <w:tcW w:w="4814" w:type="dxa"/>
          </w:tcPr>
          <w:p w14:paraId="21D6B23A" w14:textId="47FEBDA8" w:rsidR="00CF5F88" w:rsidRPr="00373DCB" w:rsidRDefault="00CF5F88" w:rsidP="00E35F3F">
            <w:pPr>
              <w:rPr>
                <w:lang w:val="en-US"/>
              </w:rPr>
            </w:pPr>
            <w:r w:rsidRPr="00373DCB">
              <w:rPr>
                <w:lang w:val="en-US"/>
              </w:rPr>
              <w:t>copy startup config running-config</w:t>
            </w:r>
          </w:p>
        </w:tc>
        <w:tc>
          <w:tcPr>
            <w:tcW w:w="4814" w:type="dxa"/>
          </w:tcPr>
          <w:p w14:paraId="44800F5F" w14:textId="2919F55D" w:rsidR="00CF5F88" w:rsidRPr="00CF5F88" w:rsidRDefault="00CF5F88" w:rsidP="00E35F3F">
            <w:r w:rsidRPr="00CF5F88">
              <w:t>Sovrascrive la running config con</w:t>
            </w:r>
            <w:r>
              <w:t xml:space="preserve"> la startup</w:t>
            </w:r>
          </w:p>
        </w:tc>
      </w:tr>
      <w:tr w:rsidR="00CF5F88" w:rsidRPr="00CF5F88" w14:paraId="1323C422" w14:textId="77777777" w:rsidTr="00CF5F88">
        <w:tc>
          <w:tcPr>
            <w:tcW w:w="4814" w:type="dxa"/>
          </w:tcPr>
          <w:p w14:paraId="7C97E197" w14:textId="49FFE4C9" w:rsidR="00CF5F88" w:rsidRPr="00CF5F88" w:rsidRDefault="00CF5F88" w:rsidP="00E35F3F">
            <w:pPr>
              <w:rPr>
                <w:lang w:val="en-US"/>
              </w:rPr>
            </w:pPr>
            <w:r w:rsidRPr="00CF5F88">
              <w:rPr>
                <w:lang w:val="en-US"/>
              </w:rPr>
              <w:t>copy running-config</w:t>
            </w:r>
            <w:r>
              <w:rPr>
                <w:lang w:val="en-US"/>
              </w:rPr>
              <w:t xml:space="preserve"> </w:t>
            </w:r>
            <w:r w:rsidRPr="00CF5F88">
              <w:rPr>
                <w:lang w:val="en-US"/>
              </w:rPr>
              <w:t>startup</w:t>
            </w:r>
            <w:r w:rsidR="00CD16A7">
              <w:rPr>
                <w:lang w:val="en-US"/>
              </w:rPr>
              <w:t>-</w:t>
            </w:r>
            <w:r w:rsidRPr="00CF5F88">
              <w:rPr>
                <w:lang w:val="en-US"/>
              </w:rPr>
              <w:t>config</w:t>
            </w:r>
          </w:p>
        </w:tc>
        <w:tc>
          <w:tcPr>
            <w:tcW w:w="4814" w:type="dxa"/>
          </w:tcPr>
          <w:p w14:paraId="69B65690" w14:textId="4E989539" w:rsidR="00CF5F88" w:rsidRPr="00CF5F88" w:rsidRDefault="00CF5F88" w:rsidP="00E35F3F">
            <w:r w:rsidRPr="00CF5F88">
              <w:t>Sovrascrive la startup con l</w:t>
            </w:r>
            <w:r>
              <w:t>a running config</w:t>
            </w:r>
          </w:p>
        </w:tc>
      </w:tr>
      <w:tr w:rsidR="00CF5F88" w:rsidRPr="00CF5F88" w14:paraId="6BE7513F" w14:textId="77777777" w:rsidTr="00CF5F88">
        <w:tc>
          <w:tcPr>
            <w:tcW w:w="4814" w:type="dxa"/>
          </w:tcPr>
          <w:p w14:paraId="5E27FC74" w14:textId="34730033" w:rsidR="00CF5F88" w:rsidRPr="00CF5F88" w:rsidRDefault="00CF5F88" w:rsidP="00E35F3F">
            <w:r>
              <w:t>show running config</w:t>
            </w:r>
          </w:p>
        </w:tc>
        <w:tc>
          <w:tcPr>
            <w:tcW w:w="4814" w:type="dxa"/>
          </w:tcPr>
          <w:p w14:paraId="3F0CDF82" w14:textId="4504A713" w:rsidR="00CF5F88" w:rsidRPr="00CF5F88" w:rsidRDefault="00CF5F88" w:rsidP="00E35F3F">
            <w:r>
              <w:t>Mostra il contenuto della running config</w:t>
            </w:r>
          </w:p>
        </w:tc>
      </w:tr>
      <w:tr w:rsidR="00CF5F88" w:rsidRPr="00CF5F88" w14:paraId="64649959" w14:textId="77777777" w:rsidTr="00CF5F88">
        <w:tc>
          <w:tcPr>
            <w:tcW w:w="4814" w:type="dxa"/>
          </w:tcPr>
          <w:p w14:paraId="2424C19E" w14:textId="64857A41" w:rsidR="00CF5F88" w:rsidRPr="00CF5F88" w:rsidRDefault="00CF5F88" w:rsidP="00E35F3F">
            <w:r>
              <w:t>write erase</w:t>
            </w:r>
            <w:r w:rsidR="00CD16A7">
              <w:t xml:space="preserve"> / </w:t>
            </w:r>
            <w:r>
              <w:t>erase nvram:</w:t>
            </w:r>
            <w:r w:rsidR="00CD16A7">
              <w:t xml:space="preserve"> / </w:t>
            </w:r>
            <w:r>
              <w:t xml:space="preserve">erase startup-config </w:t>
            </w:r>
          </w:p>
        </w:tc>
        <w:tc>
          <w:tcPr>
            <w:tcW w:w="4814" w:type="dxa"/>
          </w:tcPr>
          <w:p w14:paraId="31249B3F" w14:textId="7D115D6F" w:rsidR="00CF5F88" w:rsidRPr="00CF5F88" w:rsidRDefault="00CF5F88" w:rsidP="00E35F3F">
            <w:r>
              <w:t>Cancella la startup config</w:t>
            </w:r>
          </w:p>
        </w:tc>
      </w:tr>
      <w:tr w:rsidR="00CF5F88" w:rsidRPr="00CF5F88" w14:paraId="400DFB39" w14:textId="77777777" w:rsidTr="00CF5F88">
        <w:tc>
          <w:tcPr>
            <w:tcW w:w="4814" w:type="dxa"/>
          </w:tcPr>
          <w:p w14:paraId="025BE6E5" w14:textId="273791E5" w:rsidR="00CF5F88" w:rsidRPr="00CF5F88" w:rsidRDefault="00CF5F88" w:rsidP="00E35F3F">
            <w:r>
              <w:t>quit</w:t>
            </w:r>
          </w:p>
        </w:tc>
        <w:tc>
          <w:tcPr>
            <w:tcW w:w="4814" w:type="dxa"/>
          </w:tcPr>
          <w:p w14:paraId="1AB58076" w14:textId="6717D8F1" w:rsidR="00CF5F88" w:rsidRPr="00CF5F88" w:rsidRDefault="00CF5F88" w:rsidP="00E35F3F">
            <w:r>
              <w:t>Disconnette l’user dalla CLI</w:t>
            </w:r>
          </w:p>
        </w:tc>
      </w:tr>
      <w:tr w:rsidR="00CF5F88" w:rsidRPr="00CF5F88" w14:paraId="23386713" w14:textId="77777777" w:rsidTr="00CF5F88">
        <w:tc>
          <w:tcPr>
            <w:tcW w:w="4814" w:type="dxa"/>
          </w:tcPr>
          <w:p w14:paraId="736B87B4" w14:textId="5D3ECD57" w:rsidR="00CF5F88" w:rsidRPr="00CF5F88" w:rsidRDefault="00CF5F88" w:rsidP="00E35F3F">
            <w:r>
              <w:t>show startup config</w:t>
            </w:r>
          </w:p>
        </w:tc>
        <w:tc>
          <w:tcPr>
            <w:tcW w:w="4814" w:type="dxa"/>
          </w:tcPr>
          <w:p w14:paraId="7F4207F6" w14:textId="00C20682" w:rsidR="00CF5F88" w:rsidRPr="00CF5F88" w:rsidRDefault="00CF5F88" w:rsidP="00E35F3F">
            <w:r>
              <w:t>Già lo sai</w:t>
            </w:r>
          </w:p>
        </w:tc>
      </w:tr>
      <w:tr w:rsidR="00CF5F88" w:rsidRPr="00CF5F88" w14:paraId="4C9F7C49" w14:textId="77777777" w:rsidTr="00CF5F88">
        <w:tc>
          <w:tcPr>
            <w:tcW w:w="4814" w:type="dxa"/>
          </w:tcPr>
          <w:p w14:paraId="45D6FD5F" w14:textId="6B60DD4C" w:rsidR="00CF5F88" w:rsidRPr="00CF5F88" w:rsidRDefault="00CF5F88" w:rsidP="00E35F3F">
            <w:r>
              <w:t>enable</w:t>
            </w:r>
          </w:p>
        </w:tc>
        <w:tc>
          <w:tcPr>
            <w:tcW w:w="4814" w:type="dxa"/>
          </w:tcPr>
          <w:p w14:paraId="63C30B90" w14:textId="2AA1E668" w:rsidR="00CF5F88" w:rsidRPr="00CF5F88" w:rsidRDefault="00CF5F88" w:rsidP="00E35F3F">
            <w:r>
              <w:t>Da i superpoteri</w:t>
            </w:r>
          </w:p>
        </w:tc>
      </w:tr>
      <w:tr w:rsidR="00CF5F88" w:rsidRPr="00CF5F88" w14:paraId="47ED1E52" w14:textId="77777777" w:rsidTr="00CF5F88">
        <w:tc>
          <w:tcPr>
            <w:tcW w:w="4814" w:type="dxa"/>
          </w:tcPr>
          <w:p w14:paraId="1D6FE8B8" w14:textId="46ABB996" w:rsidR="00CF5F88" w:rsidRPr="00CF5F88" w:rsidRDefault="00CF5F88" w:rsidP="00E35F3F">
            <w:r>
              <w:t>Disable</w:t>
            </w:r>
          </w:p>
        </w:tc>
        <w:tc>
          <w:tcPr>
            <w:tcW w:w="4814" w:type="dxa"/>
          </w:tcPr>
          <w:p w14:paraId="693F9968" w14:textId="4383229B" w:rsidR="00CF5F88" w:rsidRPr="00CF5F88" w:rsidRDefault="00CF5F88" w:rsidP="00E35F3F">
            <w:r>
              <w:t>Te li toglie</w:t>
            </w:r>
          </w:p>
        </w:tc>
      </w:tr>
      <w:tr w:rsidR="00CF5F88" w:rsidRPr="00CF5F88" w14:paraId="17B70042" w14:textId="77777777" w:rsidTr="00CF5F88">
        <w:tc>
          <w:tcPr>
            <w:tcW w:w="4814" w:type="dxa"/>
          </w:tcPr>
          <w:p w14:paraId="6EB10D12" w14:textId="48BD8F80" w:rsidR="00CF5F88" w:rsidRPr="00CF5F88" w:rsidRDefault="00CF5F88" w:rsidP="00E35F3F">
            <w:r>
              <w:t>Configure terminal</w:t>
            </w:r>
          </w:p>
        </w:tc>
        <w:tc>
          <w:tcPr>
            <w:tcW w:w="4814" w:type="dxa"/>
          </w:tcPr>
          <w:p w14:paraId="194F7137" w14:textId="75EE0337" w:rsidR="00CF5F88" w:rsidRPr="00CF5F88" w:rsidRDefault="00CD16A7" w:rsidP="00E35F3F">
            <w:r>
              <w:t xml:space="preserve">Solo </w:t>
            </w:r>
            <w:r w:rsidR="00CF5F88">
              <w:t>Mod Enable</w:t>
            </w:r>
            <w:r>
              <w:t>: attiva la configuration mode</w:t>
            </w:r>
          </w:p>
        </w:tc>
      </w:tr>
    </w:tbl>
    <w:p w14:paraId="7FC82098" w14:textId="77777777" w:rsidR="00CF5F88" w:rsidRPr="00CF5F88" w:rsidRDefault="00CF5F88" w:rsidP="00E35F3F"/>
    <w:p w14:paraId="55EE2B25" w14:textId="77777777" w:rsidR="00CD16A7" w:rsidRDefault="00CD16A7" w:rsidP="00E35F3F">
      <w:pPr>
        <w:rPr>
          <w:b/>
          <w:bCs/>
        </w:rPr>
      </w:pPr>
    </w:p>
    <w:p w14:paraId="419F89EF" w14:textId="6F2E1525" w:rsidR="00317889" w:rsidRDefault="00CD16A7" w:rsidP="00E35F3F">
      <w:pPr>
        <w:rPr>
          <w:b/>
          <w:bCs/>
        </w:rPr>
      </w:pPr>
      <w:r w:rsidRPr="00CD16A7">
        <w:rPr>
          <w:b/>
          <w:bCs/>
        </w:rPr>
        <w:t>CAP. 5</w:t>
      </w:r>
    </w:p>
    <w:p w14:paraId="2B04B8B1" w14:textId="08FD3DFF" w:rsidR="00CD16A7" w:rsidRDefault="00CD16A7" w:rsidP="00E35F3F">
      <w:pPr>
        <w:rPr>
          <w:b/>
          <w:bCs/>
        </w:rPr>
      </w:pPr>
      <w:r w:rsidRPr="00CD16A7">
        <w:rPr>
          <w:b/>
          <w:bCs/>
        </w:rPr>
        <w:t>Vista sulla logica degli Switch</w:t>
      </w:r>
    </w:p>
    <w:p w14:paraId="764008EB" w14:textId="6C787A3E" w:rsidR="00CD16A7" w:rsidRDefault="00CD16A7" w:rsidP="00E35F3F">
      <w:r>
        <w:t>I</w:t>
      </w:r>
      <w:r w:rsidRPr="00CD16A7">
        <w:t>l</w:t>
      </w:r>
      <w:r>
        <w:rPr>
          <w:b/>
          <w:bCs/>
        </w:rPr>
        <w:t xml:space="preserve"> </w:t>
      </w:r>
      <w:r>
        <w:t>compito principale degli switch è di inviare dati attraverso il network, per farlo svolgono 3 azioni:</w:t>
      </w:r>
    </w:p>
    <w:p w14:paraId="64F69322" w14:textId="204E047B" w:rsidR="00CD16A7" w:rsidRDefault="00CD16A7" w:rsidP="00C5794A">
      <w:pPr>
        <w:pStyle w:val="Paragrafoelenco"/>
        <w:numPr>
          <w:ilvl w:val="0"/>
          <w:numId w:val="3"/>
        </w:numPr>
      </w:pPr>
      <w:r>
        <w:t>Decidono quando inviare il frame o quando filtrarlo (non inviarlo), basandosi sul MAC di destinazione.</w:t>
      </w:r>
    </w:p>
    <w:p w14:paraId="6C0E9795" w14:textId="15707774" w:rsidR="00CD16A7" w:rsidRDefault="00CD16A7" w:rsidP="00C5794A">
      <w:pPr>
        <w:pStyle w:val="Paragrafoelenco"/>
        <w:numPr>
          <w:ilvl w:val="0"/>
          <w:numId w:val="3"/>
        </w:numPr>
      </w:pPr>
      <w:r>
        <w:t>Si preparano ad inviare i frame imparando ed esaminando i MAC delle source di ogni frame ricevuto.</w:t>
      </w:r>
    </w:p>
    <w:p w14:paraId="3B91B9DE" w14:textId="0DC66292" w:rsidR="00CD16A7" w:rsidRDefault="000F22B4" w:rsidP="00C5794A">
      <w:pPr>
        <w:pStyle w:val="Paragrafoelenco"/>
        <w:numPr>
          <w:ilvl w:val="0"/>
          <w:numId w:val="3"/>
        </w:numPr>
      </w:pPr>
      <w:r>
        <w:t>Inviano</w:t>
      </w:r>
      <w:r w:rsidR="00CD16A7">
        <w:t xml:space="preserve"> una sola copia del frame alla destinazione, creando un ambiente senza loop tra gli altri switch del network usando l’STP (Spanning tree protocol)</w:t>
      </w:r>
    </w:p>
    <w:p w14:paraId="5F19FD61" w14:textId="62269BC7" w:rsidR="000F22B4" w:rsidRPr="00373DCB" w:rsidRDefault="000F22B4" w:rsidP="000F22B4">
      <w:pPr>
        <w:rPr>
          <w:b/>
          <w:bCs/>
        </w:rPr>
      </w:pPr>
      <w:r w:rsidRPr="00373DCB">
        <w:rPr>
          <w:b/>
          <w:bCs/>
        </w:rPr>
        <w:t>Known Unicast Frame</w:t>
      </w:r>
    </w:p>
    <w:p w14:paraId="7E33125B" w14:textId="7F89C9F2" w:rsidR="000F22B4" w:rsidRDefault="000F22B4" w:rsidP="000F22B4">
      <w:r w:rsidRPr="000F22B4">
        <w:t>Quando si invia un f</w:t>
      </w:r>
      <w:r>
        <w:t>rame lo switch controlla il MAC di destinazione e lo compara in quelli della MAC Address Table che gli dice su quale porta farla uscire per arrivare alla destinazione voluta.</w:t>
      </w:r>
    </w:p>
    <w:p w14:paraId="352455BB" w14:textId="3EC1625E" w:rsidR="000F22B4" w:rsidRPr="00373DCB" w:rsidRDefault="000F22B4" w:rsidP="000F22B4">
      <w:pPr>
        <w:rPr>
          <w:b/>
          <w:bCs/>
        </w:rPr>
      </w:pPr>
      <w:r w:rsidRPr="00373DCB">
        <w:rPr>
          <w:b/>
          <w:bCs/>
        </w:rPr>
        <w:t>Unknown Unicast e Broadcast Frame</w:t>
      </w:r>
    </w:p>
    <w:p w14:paraId="1BE78472" w14:textId="3969FFC3" w:rsidR="000F22B4" w:rsidRDefault="000F22B4" w:rsidP="000F22B4">
      <w:r w:rsidRPr="000F22B4">
        <w:t>Quando allo switch arriv</w:t>
      </w:r>
      <w:r>
        <w:t xml:space="preserve">a un frame con MAC Add di destinazione a lui sconosciuto, invia copie del frame su tutte le porte eccetto quella da cui l’ha ricevuto. Questo è il </w:t>
      </w:r>
      <w:r w:rsidRPr="000F22B4">
        <w:rPr>
          <w:b/>
          <w:bCs/>
        </w:rPr>
        <w:t>flooding</w:t>
      </w:r>
      <w:r>
        <w:t>. L’idea è che se non sai dove mandarlo, lo mandi a tutti. Sarà il dispositivo corretto a rispondere,</w:t>
      </w:r>
      <w:r w:rsidR="00326B01">
        <w:t xml:space="preserve"> lo switch lo salva nella MAC add table,</w:t>
      </w:r>
      <w:r>
        <w:t xml:space="preserve"> gli altri lo scartano</w:t>
      </w:r>
      <w:r w:rsidR="00326B01">
        <w:t>.</w:t>
      </w:r>
    </w:p>
    <w:p w14:paraId="421834B3" w14:textId="77777777" w:rsidR="00326B01" w:rsidRPr="000F22B4" w:rsidRDefault="00326B01" w:rsidP="000F22B4"/>
    <w:p w14:paraId="64155002" w14:textId="3BCE2B51" w:rsidR="000F22B4" w:rsidRDefault="00326B01" w:rsidP="000F22B4">
      <w:pPr>
        <w:rPr>
          <w:b/>
          <w:bCs/>
        </w:rPr>
      </w:pPr>
      <w:r w:rsidRPr="00326B01">
        <w:rPr>
          <w:b/>
          <w:bCs/>
        </w:rPr>
        <w:lastRenderedPageBreak/>
        <w:t>Evitare Loop usando STP</w:t>
      </w:r>
    </w:p>
    <w:p w14:paraId="6F608842" w14:textId="2F6AE007" w:rsidR="00326B01" w:rsidRDefault="00326B01" w:rsidP="000F22B4">
      <w:r>
        <w:t>La terza feature primaria di uno switch è la prevenzione dei loop, che si evitano con STP.</w:t>
      </w:r>
    </w:p>
    <w:p w14:paraId="250943EA" w14:textId="47C82599" w:rsidR="00206C7D" w:rsidRDefault="00326B01" w:rsidP="006B4D37">
      <w:r w:rsidRPr="00326B01">
        <w:rPr>
          <w:b/>
          <w:bCs/>
        </w:rPr>
        <w:t>Come funziona STP</w:t>
      </w:r>
      <w:r>
        <w:t>? Per evitare i loop l’STP blocca alcune porte random dall’inviare frame di modo che rimanga solo un percorso attivo tra ogni segmento di LAN.</w:t>
      </w:r>
    </w:p>
    <w:p w14:paraId="5DC5784B" w14:textId="06DB214F" w:rsidR="000C6617" w:rsidRDefault="000C6617" w:rsidP="006B4D37">
      <w:r w:rsidRPr="000C6617">
        <w:rPr>
          <w:b/>
          <w:bCs/>
        </w:rPr>
        <w:t>Aging Time</w:t>
      </w:r>
      <w:r>
        <w:t>: timer utilizzato all’interno della MAC table, di default 300s, associato ad ogni entries che viene rinnovato ogni volta che la entries viene utilizzata. Se il timer scade, la entries viene cancellata.</w:t>
      </w:r>
    </w:p>
    <w:tbl>
      <w:tblPr>
        <w:tblStyle w:val="Grigliatabella"/>
        <w:tblW w:w="9648" w:type="dxa"/>
        <w:tblLook w:val="04A0" w:firstRow="1" w:lastRow="0" w:firstColumn="1" w:lastColumn="0" w:noHBand="0" w:noVBand="1"/>
      </w:tblPr>
      <w:tblGrid>
        <w:gridCol w:w="4824"/>
        <w:gridCol w:w="4824"/>
      </w:tblGrid>
      <w:tr w:rsidR="00043DFB" w14:paraId="59DF83D4" w14:textId="77777777" w:rsidTr="000C6617">
        <w:trPr>
          <w:trHeight w:val="259"/>
        </w:trPr>
        <w:tc>
          <w:tcPr>
            <w:tcW w:w="4824" w:type="dxa"/>
          </w:tcPr>
          <w:p w14:paraId="75AD1E3F" w14:textId="66613D90" w:rsidR="00043DFB" w:rsidRPr="00043DFB" w:rsidRDefault="00043DFB" w:rsidP="006B4D37">
            <w:pPr>
              <w:rPr>
                <w:b/>
                <w:bCs/>
              </w:rPr>
            </w:pPr>
            <w:r w:rsidRPr="00043DFB">
              <w:rPr>
                <w:b/>
                <w:bCs/>
              </w:rPr>
              <w:t>comandi</w:t>
            </w:r>
          </w:p>
        </w:tc>
        <w:tc>
          <w:tcPr>
            <w:tcW w:w="4824" w:type="dxa"/>
          </w:tcPr>
          <w:p w14:paraId="0D6E41D0" w14:textId="5DE40106" w:rsidR="00043DFB" w:rsidRPr="00043DFB" w:rsidRDefault="00043DFB" w:rsidP="006B4D37">
            <w:pPr>
              <w:rPr>
                <w:b/>
                <w:bCs/>
              </w:rPr>
            </w:pPr>
            <w:r w:rsidRPr="00043DFB">
              <w:rPr>
                <w:b/>
                <w:bCs/>
              </w:rPr>
              <w:t>scopo</w:t>
            </w:r>
          </w:p>
        </w:tc>
      </w:tr>
      <w:tr w:rsidR="00043DFB" w14:paraId="3BB10CF5" w14:textId="77777777" w:rsidTr="000C6617">
        <w:trPr>
          <w:trHeight w:val="259"/>
        </w:trPr>
        <w:tc>
          <w:tcPr>
            <w:tcW w:w="4824" w:type="dxa"/>
          </w:tcPr>
          <w:p w14:paraId="6ED14FDA" w14:textId="589386B9" w:rsidR="00043DFB" w:rsidRDefault="00043DFB" w:rsidP="006B4D37">
            <w:r>
              <w:t>Show mac address-table</w:t>
            </w:r>
          </w:p>
        </w:tc>
        <w:tc>
          <w:tcPr>
            <w:tcW w:w="4824" w:type="dxa"/>
          </w:tcPr>
          <w:p w14:paraId="6EF1575A" w14:textId="2DC3EE77" w:rsidR="00043DFB" w:rsidRDefault="00043DFB" w:rsidP="006B4D37">
            <w:r>
              <w:t>Mostra la MAC table</w:t>
            </w:r>
          </w:p>
        </w:tc>
      </w:tr>
      <w:tr w:rsidR="00043DFB" w:rsidRPr="00043DFB" w14:paraId="62A10F61" w14:textId="77777777" w:rsidTr="000C6617">
        <w:trPr>
          <w:trHeight w:val="259"/>
        </w:trPr>
        <w:tc>
          <w:tcPr>
            <w:tcW w:w="4824" w:type="dxa"/>
          </w:tcPr>
          <w:p w14:paraId="124AF730" w14:textId="420DBFDC" w:rsidR="00043DFB" w:rsidRPr="00043DFB" w:rsidRDefault="00043DFB" w:rsidP="006B4D37">
            <w:pPr>
              <w:rPr>
                <w:lang w:val="en-US"/>
              </w:rPr>
            </w:pPr>
            <w:r w:rsidRPr="00043DFB">
              <w:rPr>
                <w:lang w:val="en-US"/>
              </w:rPr>
              <w:t>Show mac addres</w:t>
            </w:r>
            <w:r>
              <w:rPr>
                <w:lang w:val="en-US"/>
              </w:rPr>
              <w:t>s-</w:t>
            </w:r>
            <w:r w:rsidRPr="00043DFB">
              <w:rPr>
                <w:lang w:val="en-US"/>
              </w:rPr>
              <w:t>table d</w:t>
            </w:r>
            <w:r>
              <w:rPr>
                <w:lang w:val="en-US"/>
              </w:rPr>
              <w:t>ynamic</w:t>
            </w:r>
          </w:p>
        </w:tc>
        <w:tc>
          <w:tcPr>
            <w:tcW w:w="4824" w:type="dxa"/>
          </w:tcPr>
          <w:p w14:paraId="60F99A4B" w14:textId="337DB67C" w:rsidR="00043DFB" w:rsidRPr="00043DFB" w:rsidRDefault="00043DFB" w:rsidP="006B4D37">
            <w:r w:rsidRPr="00043DFB">
              <w:t>Mostra tutti I MAC i</w:t>
            </w:r>
            <w:r>
              <w:t>mparati dinamicamente</w:t>
            </w:r>
          </w:p>
        </w:tc>
      </w:tr>
      <w:tr w:rsidR="00043DFB" w:rsidRPr="00043DFB" w14:paraId="2C97EA10" w14:textId="77777777" w:rsidTr="000C6617">
        <w:trPr>
          <w:trHeight w:val="508"/>
        </w:trPr>
        <w:tc>
          <w:tcPr>
            <w:tcW w:w="4824" w:type="dxa"/>
          </w:tcPr>
          <w:p w14:paraId="57D7D7CD" w14:textId="4D497B80" w:rsidR="00043DFB" w:rsidRPr="00043DFB" w:rsidRDefault="00043DFB" w:rsidP="006B4D37">
            <w:pPr>
              <w:rPr>
                <w:lang w:val="en-US"/>
              </w:rPr>
            </w:pPr>
            <w:r w:rsidRPr="00043DFB">
              <w:rPr>
                <w:lang w:val="en-US"/>
              </w:rPr>
              <w:t>Show mac address</w:t>
            </w:r>
            <w:r>
              <w:rPr>
                <w:lang w:val="en-US"/>
              </w:rPr>
              <w:t>-</w:t>
            </w:r>
            <w:r w:rsidRPr="00043DFB">
              <w:rPr>
                <w:lang w:val="en-US"/>
              </w:rPr>
              <w:t>table d</w:t>
            </w:r>
            <w:r>
              <w:rPr>
                <w:lang w:val="en-US"/>
              </w:rPr>
              <w:t>ynamic vlan “</w:t>
            </w:r>
            <w:r w:rsidRPr="00043DFB">
              <w:rPr>
                <w:i/>
                <w:iCs/>
                <w:lang w:val="en-US"/>
              </w:rPr>
              <w:t>vlan</w:t>
            </w:r>
            <w:r>
              <w:rPr>
                <w:i/>
                <w:iCs/>
                <w:lang w:val="en-US"/>
              </w:rPr>
              <w:t>-</w:t>
            </w:r>
            <w:r w:rsidRPr="00043DFB">
              <w:rPr>
                <w:i/>
                <w:iCs/>
                <w:lang w:val="en-US"/>
              </w:rPr>
              <w:t>id</w:t>
            </w:r>
            <w:r>
              <w:rPr>
                <w:i/>
                <w:iCs/>
                <w:lang w:val="en-US"/>
              </w:rPr>
              <w:t>”</w:t>
            </w:r>
          </w:p>
        </w:tc>
        <w:tc>
          <w:tcPr>
            <w:tcW w:w="4824" w:type="dxa"/>
          </w:tcPr>
          <w:p w14:paraId="0E7EABF7" w14:textId="418FD8D1" w:rsidR="00043DFB" w:rsidRPr="00043DFB" w:rsidRDefault="00043DFB" w:rsidP="006B4D37">
            <w:r w:rsidRPr="00043DFB">
              <w:t>Mostra tutti I MAC i</w:t>
            </w:r>
            <w:r>
              <w:t>mparati dinamicamente in quella vlan</w:t>
            </w:r>
          </w:p>
        </w:tc>
      </w:tr>
      <w:tr w:rsidR="000C6617" w:rsidRPr="000C6617" w14:paraId="482BD85E" w14:textId="77777777" w:rsidTr="000C6617">
        <w:trPr>
          <w:trHeight w:val="518"/>
        </w:trPr>
        <w:tc>
          <w:tcPr>
            <w:tcW w:w="4824" w:type="dxa"/>
          </w:tcPr>
          <w:p w14:paraId="5AFB3EA7" w14:textId="36BACE0E" w:rsidR="000C6617" w:rsidRPr="000C6617" w:rsidRDefault="000C6617" w:rsidP="000C6617">
            <w:pPr>
              <w:rPr>
                <w:lang w:val="en-US"/>
              </w:rPr>
            </w:pPr>
            <w:r w:rsidRPr="00043DFB">
              <w:rPr>
                <w:lang w:val="en-US"/>
              </w:rPr>
              <w:t>Show mac addres</w:t>
            </w:r>
            <w:r>
              <w:rPr>
                <w:lang w:val="en-US"/>
              </w:rPr>
              <w:t>s-</w:t>
            </w:r>
            <w:r w:rsidRPr="00043DFB">
              <w:rPr>
                <w:lang w:val="en-US"/>
              </w:rPr>
              <w:t>table d</w:t>
            </w:r>
            <w:r>
              <w:rPr>
                <w:lang w:val="en-US"/>
              </w:rPr>
              <w:t>ynamic address “</w:t>
            </w:r>
            <w:r w:rsidRPr="000C6617">
              <w:rPr>
                <w:i/>
                <w:iCs/>
                <w:lang w:val="en-US"/>
              </w:rPr>
              <w:t>mac</w:t>
            </w:r>
            <w:r>
              <w:rPr>
                <w:lang w:val="en-US"/>
              </w:rPr>
              <w:t xml:space="preserve"> </w:t>
            </w:r>
            <w:r w:rsidRPr="000C6617">
              <w:rPr>
                <w:i/>
                <w:iCs/>
                <w:lang w:val="en-US"/>
              </w:rPr>
              <w:t>address</w:t>
            </w:r>
            <w:r>
              <w:rPr>
                <w:lang w:val="en-US"/>
              </w:rPr>
              <w:t>”</w:t>
            </w:r>
          </w:p>
        </w:tc>
        <w:tc>
          <w:tcPr>
            <w:tcW w:w="4824" w:type="dxa"/>
          </w:tcPr>
          <w:p w14:paraId="739F7A83" w14:textId="68A9DD4A" w:rsidR="000C6617" w:rsidRPr="000C6617" w:rsidRDefault="000C6617" w:rsidP="000C6617">
            <w:r w:rsidRPr="000C6617">
              <w:t>Mostra il MAC dinamicamente i</w:t>
            </w:r>
            <w:r>
              <w:t>mparati con quel MAC address</w:t>
            </w:r>
          </w:p>
        </w:tc>
      </w:tr>
      <w:tr w:rsidR="000C6617" w:rsidRPr="000C6617" w14:paraId="40FC563E" w14:textId="77777777" w:rsidTr="000C6617">
        <w:trPr>
          <w:trHeight w:val="518"/>
        </w:trPr>
        <w:tc>
          <w:tcPr>
            <w:tcW w:w="4824" w:type="dxa"/>
          </w:tcPr>
          <w:p w14:paraId="551873D3" w14:textId="2A9F773C" w:rsidR="000C6617" w:rsidRPr="000C6617" w:rsidRDefault="000C6617" w:rsidP="000C6617">
            <w:pPr>
              <w:rPr>
                <w:lang w:val="en-US"/>
              </w:rPr>
            </w:pPr>
            <w:r w:rsidRPr="00043DFB">
              <w:rPr>
                <w:lang w:val="en-US"/>
              </w:rPr>
              <w:t>Show mac addres</w:t>
            </w:r>
            <w:r>
              <w:rPr>
                <w:lang w:val="en-US"/>
              </w:rPr>
              <w:t>s-</w:t>
            </w:r>
            <w:r w:rsidRPr="00043DFB">
              <w:rPr>
                <w:lang w:val="en-US"/>
              </w:rPr>
              <w:t>table d</w:t>
            </w:r>
            <w:r>
              <w:rPr>
                <w:lang w:val="en-US"/>
              </w:rPr>
              <w:t>ynamic interface “</w:t>
            </w:r>
            <w:r w:rsidRPr="000C6617">
              <w:rPr>
                <w:i/>
                <w:iCs/>
                <w:lang w:val="en-US"/>
              </w:rPr>
              <w:t>interface id</w:t>
            </w:r>
            <w:r>
              <w:rPr>
                <w:lang w:val="en-US"/>
              </w:rPr>
              <w:t>”</w:t>
            </w:r>
          </w:p>
        </w:tc>
        <w:tc>
          <w:tcPr>
            <w:tcW w:w="4824" w:type="dxa"/>
          </w:tcPr>
          <w:p w14:paraId="26205227" w14:textId="2C0616B5" w:rsidR="000C6617" w:rsidRPr="000C6617" w:rsidRDefault="000C6617" w:rsidP="000C6617">
            <w:r w:rsidRPr="000C6617">
              <w:t xml:space="preserve">Mostra tutti I MAC </w:t>
            </w:r>
            <w:r>
              <w:t>dinamicamente imparati associati a quell’interfaccia</w:t>
            </w:r>
          </w:p>
        </w:tc>
      </w:tr>
      <w:tr w:rsidR="000C6617" w:rsidRPr="000C6617" w14:paraId="2B655172" w14:textId="77777777" w:rsidTr="000C6617">
        <w:trPr>
          <w:trHeight w:val="508"/>
        </w:trPr>
        <w:tc>
          <w:tcPr>
            <w:tcW w:w="4824" w:type="dxa"/>
          </w:tcPr>
          <w:p w14:paraId="2B856B95" w14:textId="05FF5BB7" w:rsidR="000C6617" w:rsidRPr="000C6617" w:rsidRDefault="000C6617" w:rsidP="000C6617">
            <w:pPr>
              <w:rPr>
                <w:lang w:val="en-US"/>
              </w:rPr>
            </w:pPr>
            <w:r w:rsidRPr="00043DFB">
              <w:rPr>
                <w:lang w:val="en-US"/>
              </w:rPr>
              <w:t>Show mac addres</w:t>
            </w:r>
            <w:r>
              <w:rPr>
                <w:lang w:val="en-US"/>
              </w:rPr>
              <w:t>s-</w:t>
            </w:r>
            <w:r w:rsidRPr="00043DFB">
              <w:rPr>
                <w:lang w:val="en-US"/>
              </w:rPr>
              <w:t xml:space="preserve">table </w:t>
            </w:r>
            <w:r>
              <w:rPr>
                <w:lang w:val="en-US"/>
              </w:rPr>
              <w:t>count</w:t>
            </w:r>
          </w:p>
        </w:tc>
        <w:tc>
          <w:tcPr>
            <w:tcW w:w="4824" w:type="dxa"/>
          </w:tcPr>
          <w:p w14:paraId="387CEB8D" w14:textId="691829F2" w:rsidR="000C6617" w:rsidRPr="000C6617" w:rsidRDefault="000C6617" w:rsidP="000C6617">
            <w:r w:rsidRPr="000C6617">
              <w:t>Mostra il numero di e</w:t>
            </w:r>
            <w:r>
              <w:t>ntries nella MAC table, e il num totale di slot vuoti della table</w:t>
            </w:r>
          </w:p>
        </w:tc>
      </w:tr>
      <w:tr w:rsidR="000C6617" w:rsidRPr="000C6617" w14:paraId="5D6C7698" w14:textId="77777777" w:rsidTr="000C6617">
        <w:trPr>
          <w:trHeight w:val="259"/>
        </w:trPr>
        <w:tc>
          <w:tcPr>
            <w:tcW w:w="4824" w:type="dxa"/>
          </w:tcPr>
          <w:p w14:paraId="68F2585B" w14:textId="16F09BE8" w:rsidR="000C6617" w:rsidRPr="000C6617" w:rsidRDefault="000C6617" w:rsidP="000C6617">
            <w:pPr>
              <w:rPr>
                <w:lang w:val="en-US"/>
              </w:rPr>
            </w:pPr>
            <w:r w:rsidRPr="00043DFB">
              <w:rPr>
                <w:lang w:val="en-US"/>
              </w:rPr>
              <w:t>Show mac addres</w:t>
            </w:r>
            <w:r>
              <w:rPr>
                <w:lang w:val="en-US"/>
              </w:rPr>
              <w:t>s-</w:t>
            </w:r>
            <w:r w:rsidRPr="00043DFB">
              <w:rPr>
                <w:lang w:val="en-US"/>
              </w:rPr>
              <w:t xml:space="preserve">table </w:t>
            </w:r>
            <w:r>
              <w:rPr>
                <w:lang w:val="en-US"/>
              </w:rPr>
              <w:t>aging-time</w:t>
            </w:r>
          </w:p>
        </w:tc>
        <w:tc>
          <w:tcPr>
            <w:tcW w:w="4824" w:type="dxa"/>
          </w:tcPr>
          <w:p w14:paraId="34348203" w14:textId="1614A5B8" w:rsidR="000C6617" w:rsidRPr="000C6617" w:rsidRDefault="000C6617" w:rsidP="000C6617">
            <w:r w:rsidRPr="000C6617">
              <w:t>Mostra l’aging timeout dei MA</w:t>
            </w:r>
            <w:r>
              <w:t>C inattivi</w:t>
            </w:r>
          </w:p>
        </w:tc>
      </w:tr>
      <w:tr w:rsidR="000C6617" w:rsidRPr="000C6617" w14:paraId="01E3820D" w14:textId="77777777" w:rsidTr="000C6617">
        <w:trPr>
          <w:trHeight w:val="259"/>
        </w:trPr>
        <w:tc>
          <w:tcPr>
            <w:tcW w:w="4824" w:type="dxa"/>
          </w:tcPr>
          <w:p w14:paraId="250E8654" w14:textId="32E767AB" w:rsidR="000C6617" w:rsidRPr="000C6617" w:rsidRDefault="000C6617" w:rsidP="000C6617">
            <w:pPr>
              <w:rPr>
                <w:lang w:val="en-US"/>
              </w:rPr>
            </w:pPr>
            <w:r>
              <w:rPr>
                <w:lang w:val="en-US"/>
              </w:rPr>
              <w:t>clear</w:t>
            </w:r>
            <w:r w:rsidRPr="00043DFB">
              <w:rPr>
                <w:lang w:val="en-US"/>
              </w:rPr>
              <w:t xml:space="preserve"> mac addres</w:t>
            </w:r>
            <w:r>
              <w:rPr>
                <w:lang w:val="en-US"/>
              </w:rPr>
              <w:t>s-</w:t>
            </w:r>
            <w:r w:rsidRPr="00043DFB">
              <w:rPr>
                <w:lang w:val="en-US"/>
              </w:rPr>
              <w:t>table d</w:t>
            </w:r>
            <w:r>
              <w:rPr>
                <w:lang w:val="en-US"/>
              </w:rPr>
              <w:t>ynamic</w:t>
            </w:r>
          </w:p>
        </w:tc>
        <w:tc>
          <w:tcPr>
            <w:tcW w:w="4824" w:type="dxa"/>
          </w:tcPr>
          <w:p w14:paraId="39440794" w14:textId="6B033E1B" w:rsidR="000C6617" w:rsidRPr="000C6617" w:rsidRDefault="000C6617" w:rsidP="000C6617">
            <w:r w:rsidRPr="000C6617">
              <w:t>Pulisce la table dei M</w:t>
            </w:r>
            <w:r>
              <w:t>AC imparati dinamicamente</w:t>
            </w:r>
          </w:p>
        </w:tc>
      </w:tr>
      <w:tr w:rsidR="000C6617" w:rsidRPr="000C6617" w14:paraId="6B080AD1" w14:textId="77777777" w:rsidTr="000C6617">
        <w:trPr>
          <w:trHeight w:val="518"/>
        </w:trPr>
        <w:tc>
          <w:tcPr>
            <w:tcW w:w="4824" w:type="dxa"/>
          </w:tcPr>
          <w:p w14:paraId="1000D291" w14:textId="159378DB" w:rsidR="000C6617" w:rsidRPr="000C6617" w:rsidRDefault="000C6617" w:rsidP="000C6617">
            <w:r>
              <w:t>Show interfaces status</w:t>
            </w:r>
          </w:p>
        </w:tc>
        <w:tc>
          <w:tcPr>
            <w:tcW w:w="4824" w:type="dxa"/>
          </w:tcPr>
          <w:p w14:paraId="0A9AADBE" w14:textId="7CF30AF5" w:rsidR="000C6617" w:rsidRPr="000C6617" w:rsidRDefault="000C6617" w:rsidP="000C6617">
            <w:r>
              <w:t>Crea un elenco delle interfacce con i relativi stati e le info operative per ognuna.</w:t>
            </w:r>
          </w:p>
        </w:tc>
      </w:tr>
    </w:tbl>
    <w:p w14:paraId="60F84B2B" w14:textId="77777777" w:rsidR="00043DFB" w:rsidRPr="000C6617" w:rsidRDefault="00043DFB" w:rsidP="006B4D37"/>
    <w:p w14:paraId="5D1E6E8C" w14:textId="77777777" w:rsidR="00206C7D" w:rsidRPr="000C6617" w:rsidRDefault="00206C7D" w:rsidP="006B4D37"/>
    <w:p w14:paraId="4662AF42" w14:textId="57309EE6" w:rsidR="00373DCB" w:rsidRDefault="00373DCB" w:rsidP="00373DCB">
      <w:pPr>
        <w:tabs>
          <w:tab w:val="left" w:pos="2600"/>
        </w:tabs>
        <w:rPr>
          <w:b/>
          <w:bCs/>
        </w:rPr>
      </w:pPr>
      <w:r w:rsidRPr="00373DCB">
        <w:rPr>
          <w:b/>
          <w:bCs/>
        </w:rPr>
        <w:t>CAP. 6</w:t>
      </w:r>
    </w:p>
    <w:p w14:paraId="13BD68C9" w14:textId="7F4CBA76" w:rsidR="00373DCB" w:rsidRDefault="008F172E" w:rsidP="00373DCB">
      <w:pPr>
        <w:tabs>
          <w:tab w:val="left" w:pos="2600"/>
        </w:tabs>
        <w:rPr>
          <w:b/>
          <w:bCs/>
        </w:rPr>
      </w:pPr>
      <w:r>
        <w:rPr>
          <w:noProof/>
        </w:rPr>
        <w:drawing>
          <wp:anchor distT="0" distB="0" distL="114300" distR="114300" simplePos="0" relativeHeight="251670528" behindDoc="0" locked="0" layoutInCell="1" allowOverlap="1" wp14:anchorId="1EC23344" wp14:editId="12A99CE1">
            <wp:simplePos x="0" y="0"/>
            <wp:positionH relativeFrom="column">
              <wp:posOffset>3413760</wp:posOffset>
            </wp:positionH>
            <wp:positionV relativeFrom="paragraph">
              <wp:posOffset>92710</wp:posOffset>
            </wp:positionV>
            <wp:extent cx="2984500" cy="1866900"/>
            <wp:effectExtent l="0" t="0" r="6350" b="0"/>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984500" cy="1866900"/>
                    </a:xfrm>
                    <a:prstGeom prst="rect">
                      <a:avLst/>
                    </a:prstGeom>
                  </pic:spPr>
                </pic:pic>
              </a:graphicData>
            </a:graphic>
            <wp14:sizeRelH relativeFrom="page">
              <wp14:pctWidth>0</wp14:pctWidth>
            </wp14:sizeRelH>
            <wp14:sizeRelV relativeFrom="page">
              <wp14:pctHeight>0</wp14:pctHeight>
            </wp14:sizeRelV>
          </wp:anchor>
        </w:drawing>
      </w:r>
      <w:r w:rsidR="00D729D0">
        <w:rPr>
          <w:b/>
          <w:bCs/>
        </w:rPr>
        <w:t>Sicurezza</w:t>
      </w:r>
      <w:r w:rsidR="00275478">
        <w:rPr>
          <w:b/>
          <w:bCs/>
        </w:rPr>
        <w:t xml:space="preserve"> per gli</w:t>
      </w:r>
      <w:r w:rsidR="00D729D0">
        <w:rPr>
          <w:b/>
          <w:bCs/>
        </w:rPr>
        <w:t xml:space="preserve"> Switch</w:t>
      </w:r>
    </w:p>
    <w:p w14:paraId="4D813FD0" w14:textId="4714242F" w:rsidR="00D729D0" w:rsidRDefault="00275478" w:rsidP="00373DCB">
      <w:pPr>
        <w:tabs>
          <w:tab w:val="left" w:pos="2600"/>
        </w:tabs>
      </w:pPr>
      <w:r>
        <w:t>Ogni user di default è abilitato ad entrare nello switch in tutte le mode e configurare lo switch. Per ovviare a questa problematica, si possono settare password e user come nell’esempio.</w:t>
      </w:r>
    </w:p>
    <w:p w14:paraId="3B879A1C" w14:textId="63AD3FAD" w:rsidR="00794D86" w:rsidRDefault="00275478" w:rsidP="00373DCB">
      <w:pPr>
        <w:tabs>
          <w:tab w:val="left" w:pos="2600"/>
        </w:tabs>
      </w:pPr>
      <w:r w:rsidRPr="00275478">
        <w:rPr>
          <w:b/>
          <w:bCs/>
        </w:rPr>
        <w:t>enable secret</w:t>
      </w:r>
      <w:r>
        <w:rPr>
          <w:b/>
          <w:bCs/>
        </w:rPr>
        <w:t xml:space="preserve"> </w:t>
      </w:r>
      <w:r>
        <w:t>permette di settare una password criptata.</w:t>
      </w:r>
    </w:p>
    <w:p w14:paraId="3AF5DA38" w14:textId="17130456" w:rsidR="00275478" w:rsidRPr="00794D86" w:rsidRDefault="00794D86" w:rsidP="00373DCB">
      <w:pPr>
        <w:tabs>
          <w:tab w:val="left" w:pos="2600"/>
        </w:tabs>
        <w:rPr>
          <w:b/>
          <w:bCs/>
        </w:rPr>
      </w:pPr>
      <w:r w:rsidRPr="00794D86">
        <w:rPr>
          <w:b/>
          <w:bCs/>
        </w:rPr>
        <w:t>Settare la Console Password</w:t>
      </w:r>
      <w:r>
        <w:rPr>
          <w:b/>
          <w:bCs/>
        </w:rPr>
        <w:t>:</w:t>
      </w:r>
    </w:p>
    <w:p w14:paraId="41A08700" w14:textId="7B0A86D6" w:rsidR="00794D86" w:rsidRDefault="00794D86" w:rsidP="00C5794A">
      <w:pPr>
        <w:pStyle w:val="Paragrafoelenco"/>
        <w:numPr>
          <w:ilvl w:val="0"/>
          <w:numId w:val="4"/>
        </w:numPr>
        <w:tabs>
          <w:tab w:val="left" w:pos="2600"/>
        </w:tabs>
      </w:pPr>
      <w:r>
        <w:t xml:space="preserve">Usare </w:t>
      </w:r>
      <w:r w:rsidRPr="00794D86">
        <w:rPr>
          <w:b/>
          <w:bCs/>
        </w:rPr>
        <w:t>line con 0</w:t>
      </w:r>
      <w:r>
        <w:t xml:space="preserve"> per entrare in configuration mode.</w:t>
      </w:r>
    </w:p>
    <w:p w14:paraId="7565E844" w14:textId="1BD5681B" w:rsidR="00794D86" w:rsidRDefault="00794D86" w:rsidP="00C5794A">
      <w:pPr>
        <w:pStyle w:val="Paragrafoelenco"/>
        <w:numPr>
          <w:ilvl w:val="0"/>
          <w:numId w:val="4"/>
        </w:numPr>
        <w:tabs>
          <w:tab w:val="left" w:pos="2600"/>
        </w:tabs>
      </w:pPr>
      <w:r w:rsidRPr="00794D86">
        <w:t xml:space="preserve">Usare </w:t>
      </w:r>
      <w:r w:rsidRPr="00794D86">
        <w:rPr>
          <w:b/>
          <w:bCs/>
        </w:rPr>
        <w:t xml:space="preserve">password </w:t>
      </w:r>
      <w:r w:rsidRPr="00794D86">
        <w:rPr>
          <w:b/>
          <w:bCs/>
          <w:i/>
          <w:iCs/>
        </w:rPr>
        <w:t xml:space="preserve">pwd-value </w:t>
      </w:r>
      <w:r w:rsidRPr="00794D86">
        <w:t>per settar</w:t>
      </w:r>
      <w:r>
        <w:t>e la password.</w:t>
      </w:r>
    </w:p>
    <w:p w14:paraId="7F72C6DD" w14:textId="79B9633A" w:rsidR="00794D86" w:rsidRDefault="00794D86" w:rsidP="00C5794A">
      <w:pPr>
        <w:pStyle w:val="Paragrafoelenco"/>
        <w:numPr>
          <w:ilvl w:val="0"/>
          <w:numId w:val="4"/>
        </w:numPr>
        <w:tabs>
          <w:tab w:val="left" w:pos="2600"/>
        </w:tabs>
      </w:pPr>
      <w:r>
        <w:t xml:space="preserve">Usare il comando </w:t>
      </w:r>
      <w:r w:rsidRPr="00794D86">
        <w:rPr>
          <w:b/>
          <w:bCs/>
        </w:rPr>
        <w:t>login</w:t>
      </w:r>
      <w:r>
        <w:t xml:space="preserve"> per abilitare la console pwd.</w:t>
      </w:r>
    </w:p>
    <w:p w14:paraId="17861B00" w14:textId="125D372E" w:rsidR="008F172E" w:rsidRDefault="00794D86" w:rsidP="00794D86">
      <w:pPr>
        <w:tabs>
          <w:tab w:val="left" w:pos="2600"/>
        </w:tabs>
      </w:pPr>
      <w:r>
        <w:t xml:space="preserve">Per settare la </w:t>
      </w:r>
      <w:r w:rsidRPr="00794D86">
        <w:rPr>
          <w:b/>
          <w:bCs/>
        </w:rPr>
        <w:t>Telnet</w:t>
      </w:r>
      <w:r>
        <w:t xml:space="preserve"> pwd usare il comando </w:t>
      </w:r>
      <w:r w:rsidRPr="00794D86">
        <w:rPr>
          <w:b/>
          <w:bCs/>
        </w:rPr>
        <w:t>line vty 0 15</w:t>
      </w:r>
      <w:r>
        <w:rPr>
          <w:b/>
          <w:bCs/>
        </w:rPr>
        <w:t xml:space="preserve"> </w:t>
      </w:r>
      <w:r>
        <w:t>per entrare in configuration mode, il resto è uguale al punto 2 e 3 sopra</w:t>
      </w:r>
      <w:r w:rsidR="008F172E">
        <w:t>.</w:t>
      </w:r>
    </w:p>
    <w:p w14:paraId="4B6B767B" w14:textId="77777777" w:rsidR="008F172E" w:rsidRDefault="008F172E" w:rsidP="00794D86">
      <w:pPr>
        <w:tabs>
          <w:tab w:val="left" w:pos="2600"/>
        </w:tabs>
      </w:pPr>
    </w:p>
    <w:p w14:paraId="3097C0C5" w14:textId="77777777" w:rsidR="008F172E" w:rsidRDefault="008F172E" w:rsidP="00794D86">
      <w:pPr>
        <w:tabs>
          <w:tab w:val="left" w:pos="2600"/>
        </w:tabs>
      </w:pPr>
    </w:p>
    <w:p w14:paraId="2D628C97" w14:textId="701D94C3" w:rsidR="00794D86" w:rsidRDefault="008F172E" w:rsidP="00794D86">
      <w:pPr>
        <w:tabs>
          <w:tab w:val="left" w:pos="2600"/>
        </w:tabs>
        <w:rPr>
          <w:b/>
          <w:bCs/>
        </w:rPr>
      </w:pPr>
      <w:r w:rsidRPr="008F172E">
        <w:rPr>
          <w:b/>
          <w:bCs/>
          <w:noProof/>
        </w:rPr>
        <w:lastRenderedPageBreak/>
        <w:drawing>
          <wp:anchor distT="0" distB="0" distL="114300" distR="114300" simplePos="0" relativeHeight="251671552" behindDoc="0" locked="0" layoutInCell="1" allowOverlap="1" wp14:anchorId="61A7676D" wp14:editId="3672FF4C">
            <wp:simplePos x="0" y="0"/>
            <wp:positionH relativeFrom="margin">
              <wp:align>left</wp:align>
            </wp:positionH>
            <wp:positionV relativeFrom="paragraph">
              <wp:posOffset>285750</wp:posOffset>
            </wp:positionV>
            <wp:extent cx="3505200" cy="2812415"/>
            <wp:effectExtent l="0" t="0" r="0" b="6985"/>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505200" cy="2812415"/>
                    </a:xfrm>
                    <a:prstGeom prst="rect">
                      <a:avLst/>
                    </a:prstGeom>
                  </pic:spPr>
                </pic:pic>
              </a:graphicData>
            </a:graphic>
            <wp14:sizeRelH relativeFrom="page">
              <wp14:pctWidth>0</wp14:pctWidth>
            </wp14:sizeRelH>
            <wp14:sizeRelV relativeFrom="page">
              <wp14:pctHeight>0</wp14:pctHeight>
            </wp14:sizeRelV>
          </wp:anchor>
        </w:drawing>
      </w:r>
      <w:r w:rsidRPr="008F172E">
        <w:rPr>
          <w:b/>
          <w:bCs/>
        </w:rPr>
        <w:t>Come settare la console e telnet password</w:t>
      </w:r>
      <w:r>
        <w:rPr>
          <w:b/>
          <w:bCs/>
        </w:rPr>
        <w:t>:</w:t>
      </w:r>
    </w:p>
    <w:p w14:paraId="6FE73376" w14:textId="13AE1867" w:rsidR="008F172E" w:rsidRDefault="008F172E" w:rsidP="00794D86">
      <w:pPr>
        <w:tabs>
          <w:tab w:val="left" w:pos="2600"/>
        </w:tabs>
        <w:rPr>
          <w:b/>
          <w:bCs/>
        </w:rPr>
      </w:pPr>
    </w:p>
    <w:p w14:paraId="18EAD580" w14:textId="040D5E2E" w:rsidR="008F172E" w:rsidRDefault="008F172E" w:rsidP="00794D86">
      <w:pPr>
        <w:tabs>
          <w:tab w:val="left" w:pos="2600"/>
        </w:tabs>
        <w:rPr>
          <w:b/>
          <w:bCs/>
        </w:rPr>
      </w:pPr>
    </w:p>
    <w:p w14:paraId="0FE2B38D" w14:textId="070EDB7A" w:rsidR="008F172E" w:rsidRDefault="008F172E" w:rsidP="00794D86">
      <w:pPr>
        <w:tabs>
          <w:tab w:val="left" w:pos="2600"/>
        </w:tabs>
        <w:rPr>
          <w:b/>
          <w:bCs/>
        </w:rPr>
      </w:pPr>
    </w:p>
    <w:p w14:paraId="60069416" w14:textId="776BF5BE" w:rsidR="008F172E" w:rsidRDefault="008F172E" w:rsidP="00794D86">
      <w:pPr>
        <w:tabs>
          <w:tab w:val="left" w:pos="2600"/>
        </w:tabs>
        <w:rPr>
          <w:b/>
          <w:bCs/>
        </w:rPr>
      </w:pPr>
    </w:p>
    <w:p w14:paraId="03BF6D7E" w14:textId="61D82ACD" w:rsidR="008F172E" w:rsidRDefault="008F172E" w:rsidP="00794D86">
      <w:pPr>
        <w:tabs>
          <w:tab w:val="left" w:pos="2600"/>
        </w:tabs>
        <w:rPr>
          <w:b/>
          <w:bCs/>
        </w:rPr>
      </w:pPr>
    </w:p>
    <w:p w14:paraId="3CEEE4DF" w14:textId="33CF1628" w:rsidR="008F172E" w:rsidRDefault="008F172E" w:rsidP="00794D86">
      <w:pPr>
        <w:tabs>
          <w:tab w:val="left" w:pos="2600"/>
        </w:tabs>
        <w:rPr>
          <w:b/>
          <w:bCs/>
        </w:rPr>
      </w:pPr>
    </w:p>
    <w:p w14:paraId="2A91B986" w14:textId="33871DFA" w:rsidR="008F172E" w:rsidRDefault="008F172E" w:rsidP="00794D86">
      <w:pPr>
        <w:tabs>
          <w:tab w:val="left" w:pos="2600"/>
        </w:tabs>
        <w:rPr>
          <w:b/>
          <w:bCs/>
        </w:rPr>
      </w:pPr>
    </w:p>
    <w:p w14:paraId="6195C08E" w14:textId="49090564" w:rsidR="008F172E" w:rsidRDefault="008F172E" w:rsidP="00794D86">
      <w:pPr>
        <w:tabs>
          <w:tab w:val="left" w:pos="2600"/>
        </w:tabs>
        <w:rPr>
          <w:b/>
          <w:bCs/>
        </w:rPr>
      </w:pPr>
    </w:p>
    <w:p w14:paraId="7A20A631" w14:textId="51948FF9" w:rsidR="008F172E" w:rsidRDefault="008F172E" w:rsidP="00794D86">
      <w:pPr>
        <w:tabs>
          <w:tab w:val="left" w:pos="2600"/>
        </w:tabs>
        <w:rPr>
          <w:b/>
          <w:bCs/>
        </w:rPr>
      </w:pPr>
    </w:p>
    <w:p w14:paraId="4B642C22" w14:textId="5CFDE4AC" w:rsidR="008F172E" w:rsidRDefault="008F172E" w:rsidP="00794D86">
      <w:pPr>
        <w:tabs>
          <w:tab w:val="left" w:pos="2600"/>
        </w:tabs>
        <w:rPr>
          <w:b/>
          <w:bCs/>
        </w:rPr>
      </w:pPr>
    </w:p>
    <w:p w14:paraId="133A8FE6" w14:textId="3DE2D2B4" w:rsidR="008F172E" w:rsidRDefault="008F172E" w:rsidP="00794D86">
      <w:pPr>
        <w:tabs>
          <w:tab w:val="left" w:pos="2600"/>
        </w:tabs>
        <w:rPr>
          <w:b/>
          <w:bCs/>
        </w:rPr>
      </w:pPr>
    </w:p>
    <w:p w14:paraId="41BA0F25" w14:textId="7A8F5986" w:rsidR="00D115E9" w:rsidRPr="00D115E9" w:rsidRDefault="00D115E9" w:rsidP="00794D86">
      <w:pPr>
        <w:tabs>
          <w:tab w:val="left" w:pos="2600"/>
        </w:tabs>
        <w:rPr>
          <w:b/>
          <w:bCs/>
          <w:lang w:val="en-US"/>
        </w:rPr>
      </w:pPr>
      <w:r>
        <w:rPr>
          <w:noProof/>
        </w:rPr>
        <w:drawing>
          <wp:anchor distT="0" distB="0" distL="114300" distR="114300" simplePos="0" relativeHeight="251672576" behindDoc="0" locked="0" layoutInCell="1" allowOverlap="1" wp14:anchorId="4959507A" wp14:editId="3B42DAAF">
            <wp:simplePos x="0" y="0"/>
            <wp:positionH relativeFrom="margin">
              <wp:posOffset>3135630</wp:posOffset>
            </wp:positionH>
            <wp:positionV relativeFrom="paragraph">
              <wp:posOffset>263525</wp:posOffset>
            </wp:positionV>
            <wp:extent cx="3409950" cy="2228850"/>
            <wp:effectExtent l="0" t="0" r="0" b="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409950" cy="2228850"/>
                    </a:xfrm>
                    <a:prstGeom prst="rect">
                      <a:avLst/>
                    </a:prstGeom>
                  </pic:spPr>
                </pic:pic>
              </a:graphicData>
            </a:graphic>
            <wp14:sizeRelH relativeFrom="page">
              <wp14:pctWidth>0</wp14:pctWidth>
            </wp14:sizeRelH>
            <wp14:sizeRelV relativeFrom="page">
              <wp14:pctHeight>0</wp14:pctHeight>
            </wp14:sizeRelV>
          </wp:anchor>
        </w:drawing>
      </w:r>
      <w:r w:rsidRPr="00D115E9">
        <w:rPr>
          <w:b/>
          <w:bCs/>
          <w:lang w:val="en-US"/>
        </w:rPr>
        <w:t>Configurare Switch con Username Locali</w:t>
      </w:r>
    </w:p>
    <w:p w14:paraId="1B4E032E" w14:textId="77777777" w:rsidR="00D115E9" w:rsidRDefault="00D115E9" w:rsidP="00C5794A">
      <w:pPr>
        <w:pStyle w:val="Paragrafoelenco"/>
        <w:numPr>
          <w:ilvl w:val="0"/>
          <w:numId w:val="5"/>
        </w:numPr>
        <w:tabs>
          <w:tab w:val="left" w:pos="2600"/>
        </w:tabs>
      </w:pPr>
      <w:r>
        <w:t>Usare il comando:</w:t>
      </w:r>
    </w:p>
    <w:p w14:paraId="52D94BC1" w14:textId="1ADCC72B" w:rsidR="00D115E9" w:rsidRDefault="00D115E9" w:rsidP="00D115E9">
      <w:pPr>
        <w:pStyle w:val="Paragrafoelenco"/>
        <w:tabs>
          <w:tab w:val="left" w:pos="2600"/>
        </w:tabs>
        <w:rPr>
          <w:i/>
          <w:iCs/>
        </w:rPr>
      </w:pPr>
      <w:r>
        <w:t xml:space="preserve"> </w:t>
      </w:r>
      <w:r w:rsidRPr="00D115E9">
        <w:rPr>
          <w:b/>
          <w:bCs/>
        </w:rPr>
        <w:t>username</w:t>
      </w:r>
      <w:r>
        <w:rPr>
          <w:b/>
          <w:bCs/>
        </w:rPr>
        <w:t xml:space="preserve"> </w:t>
      </w:r>
      <w:r w:rsidRPr="00D115E9">
        <w:rPr>
          <w:i/>
          <w:iCs/>
        </w:rPr>
        <w:t>nome</w:t>
      </w:r>
      <w:r>
        <w:t xml:space="preserve"> </w:t>
      </w:r>
      <w:r w:rsidRPr="00D115E9">
        <w:rPr>
          <w:b/>
          <w:bCs/>
        </w:rPr>
        <w:t>secret</w:t>
      </w:r>
      <w:r>
        <w:t xml:space="preserve"> </w:t>
      </w:r>
      <w:r w:rsidRPr="00D115E9">
        <w:rPr>
          <w:i/>
          <w:iCs/>
        </w:rPr>
        <w:t>password</w:t>
      </w:r>
    </w:p>
    <w:p w14:paraId="22D16CBA" w14:textId="03290B12" w:rsidR="00D115E9" w:rsidRDefault="00D115E9" w:rsidP="00D115E9">
      <w:pPr>
        <w:pStyle w:val="Paragrafoelenco"/>
        <w:tabs>
          <w:tab w:val="left" w:pos="2600"/>
        </w:tabs>
      </w:pPr>
      <w:r>
        <w:t>per aggiungere un utente locale allo switch.</w:t>
      </w:r>
    </w:p>
    <w:p w14:paraId="48CC67EF" w14:textId="45598079" w:rsidR="00D115E9" w:rsidRDefault="00D115E9" w:rsidP="00C5794A">
      <w:pPr>
        <w:pStyle w:val="Paragrafoelenco"/>
        <w:numPr>
          <w:ilvl w:val="0"/>
          <w:numId w:val="5"/>
        </w:numPr>
        <w:tabs>
          <w:tab w:val="left" w:pos="2600"/>
        </w:tabs>
      </w:pPr>
      <w:r>
        <w:t>Configura la console per usare gli user/pwd locali:</w:t>
      </w:r>
    </w:p>
    <w:p w14:paraId="589A7460" w14:textId="7E1A0F5D" w:rsidR="00D115E9" w:rsidRDefault="00D115E9" w:rsidP="00D115E9">
      <w:pPr>
        <w:pStyle w:val="Paragrafoelenco"/>
        <w:tabs>
          <w:tab w:val="left" w:pos="2600"/>
        </w:tabs>
      </w:pPr>
      <w:r>
        <w:t xml:space="preserve">A. usare </w:t>
      </w:r>
      <w:r w:rsidRPr="00D115E9">
        <w:rPr>
          <w:b/>
          <w:bCs/>
        </w:rPr>
        <w:t>line con 0</w:t>
      </w:r>
      <w:r>
        <w:rPr>
          <w:b/>
          <w:bCs/>
        </w:rPr>
        <w:t xml:space="preserve"> </w:t>
      </w:r>
      <w:r>
        <w:t>per entrare in configuration mode.</w:t>
      </w:r>
    </w:p>
    <w:p w14:paraId="0DDAB2D9" w14:textId="551D5B6E" w:rsidR="00D115E9" w:rsidRDefault="00D115E9" w:rsidP="00D115E9">
      <w:pPr>
        <w:pStyle w:val="Paragrafoelenco"/>
        <w:tabs>
          <w:tab w:val="left" w:pos="2600"/>
        </w:tabs>
      </w:pPr>
      <w:r>
        <w:t xml:space="preserve">B. usare </w:t>
      </w:r>
      <w:r w:rsidRPr="00D115E9">
        <w:rPr>
          <w:b/>
          <w:bCs/>
        </w:rPr>
        <w:t>login local</w:t>
      </w:r>
      <w:r>
        <w:t xml:space="preserve"> per abilitare la console al username e pwd, con un check nella lista di utenti locali.</w:t>
      </w:r>
    </w:p>
    <w:p w14:paraId="4F52C214" w14:textId="77777777" w:rsidR="00D115E9" w:rsidRDefault="00D115E9" w:rsidP="00D115E9">
      <w:pPr>
        <w:pStyle w:val="Paragrafoelenco"/>
        <w:tabs>
          <w:tab w:val="left" w:pos="2600"/>
        </w:tabs>
      </w:pPr>
      <w:r>
        <w:t xml:space="preserve">C. (opzionale) si può usare il comando </w:t>
      </w:r>
    </w:p>
    <w:p w14:paraId="62497B94" w14:textId="77705D6B" w:rsidR="00D115E9" w:rsidRDefault="00D115E9" w:rsidP="00D115E9">
      <w:pPr>
        <w:pStyle w:val="Paragrafoelenco"/>
        <w:tabs>
          <w:tab w:val="left" w:pos="2600"/>
        </w:tabs>
      </w:pPr>
      <w:r w:rsidRPr="00D115E9">
        <w:rPr>
          <w:b/>
          <w:bCs/>
        </w:rPr>
        <w:t>no password</w:t>
      </w:r>
      <w:r>
        <w:t xml:space="preserve"> per rimuovere tutte le shared pwd, per tenere sicura la config dello switch.</w:t>
      </w:r>
    </w:p>
    <w:p w14:paraId="169A08F0" w14:textId="6A0CFD67" w:rsidR="00A96B3C" w:rsidRDefault="00D115E9" w:rsidP="00C5794A">
      <w:pPr>
        <w:pStyle w:val="Paragrafoelenco"/>
        <w:numPr>
          <w:ilvl w:val="0"/>
          <w:numId w:val="5"/>
        </w:numPr>
        <w:tabs>
          <w:tab w:val="left" w:pos="2600"/>
        </w:tabs>
      </w:pPr>
      <w:r>
        <w:t xml:space="preserve">Configura Telnet per usare gli user/pwd </w:t>
      </w:r>
      <w:r w:rsidR="00A96B3C">
        <w:t>locali:</w:t>
      </w:r>
    </w:p>
    <w:p w14:paraId="0F6239FA" w14:textId="53286E40" w:rsidR="00A96B3C" w:rsidRDefault="00A96B3C" w:rsidP="00C5794A">
      <w:pPr>
        <w:pStyle w:val="Paragrafoelenco"/>
        <w:numPr>
          <w:ilvl w:val="0"/>
          <w:numId w:val="6"/>
        </w:numPr>
        <w:tabs>
          <w:tab w:val="left" w:pos="2600"/>
        </w:tabs>
      </w:pPr>
      <w:r>
        <w:t xml:space="preserve">Usare </w:t>
      </w:r>
      <w:r w:rsidRPr="00A96B3C">
        <w:rPr>
          <w:b/>
          <w:bCs/>
        </w:rPr>
        <w:t xml:space="preserve">line vty 0 15 </w:t>
      </w:r>
      <w:r>
        <w:t>per entrare nella vty configuration mode</w:t>
      </w:r>
    </w:p>
    <w:p w14:paraId="511A69DC" w14:textId="4215C9C7" w:rsidR="00A96B3C" w:rsidRDefault="00A96B3C" w:rsidP="00C5794A">
      <w:pPr>
        <w:pStyle w:val="Paragrafoelenco"/>
        <w:numPr>
          <w:ilvl w:val="0"/>
          <w:numId w:val="6"/>
        </w:numPr>
        <w:tabs>
          <w:tab w:val="left" w:pos="2600"/>
        </w:tabs>
      </w:pPr>
      <w:r>
        <w:t>e C. sono uguali al punto 2.</w:t>
      </w:r>
    </w:p>
    <w:p w14:paraId="73059C0E" w14:textId="77777777" w:rsidR="009B212D" w:rsidRDefault="009B212D" w:rsidP="00A96B3C">
      <w:pPr>
        <w:tabs>
          <w:tab w:val="left" w:pos="2600"/>
        </w:tabs>
        <w:rPr>
          <w:b/>
          <w:bCs/>
          <w:sz w:val="26"/>
          <w:szCs w:val="26"/>
        </w:rPr>
      </w:pPr>
    </w:p>
    <w:p w14:paraId="471D8636" w14:textId="70B5B36A" w:rsidR="00A96B3C" w:rsidRPr="009B212D" w:rsidRDefault="009B212D" w:rsidP="00A96B3C">
      <w:pPr>
        <w:tabs>
          <w:tab w:val="left" w:pos="2600"/>
        </w:tabs>
        <w:rPr>
          <w:b/>
          <w:bCs/>
          <w:sz w:val="26"/>
          <w:szCs w:val="26"/>
          <w:lang w:val="en-US"/>
        </w:rPr>
      </w:pPr>
      <w:r w:rsidRPr="009B212D">
        <w:rPr>
          <w:b/>
          <w:bCs/>
          <w:sz w:val="26"/>
          <w:szCs w:val="26"/>
          <w:lang w:val="en-US"/>
        </w:rPr>
        <w:t>Authentication, Authorization and Accou</w:t>
      </w:r>
      <w:r w:rsidR="007F61C3">
        <w:rPr>
          <w:b/>
          <w:bCs/>
          <w:sz w:val="26"/>
          <w:szCs w:val="26"/>
          <w:lang w:val="en-US"/>
        </w:rPr>
        <w:t>n</w:t>
      </w:r>
      <w:r w:rsidRPr="009B212D">
        <w:rPr>
          <w:b/>
          <w:bCs/>
          <w:sz w:val="26"/>
          <w:szCs w:val="26"/>
          <w:lang w:val="en-US"/>
        </w:rPr>
        <w:t xml:space="preserve">ting </w:t>
      </w:r>
      <w:r w:rsidR="00A96B3C" w:rsidRPr="009B212D">
        <w:rPr>
          <w:b/>
          <w:bCs/>
          <w:sz w:val="26"/>
          <w:szCs w:val="26"/>
          <w:lang w:val="en-US"/>
        </w:rPr>
        <w:t>Server</w:t>
      </w:r>
      <w:r w:rsidRPr="009B212D">
        <w:rPr>
          <w:b/>
          <w:bCs/>
          <w:sz w:val="26"/>
          <w:szCs w:val="26"/>
          <w:lang w:val="en-US"/>
        </w:rPr>
        <w:t xml:space="preserve"> (AAA)</w:t>
      </w:r>
    </w:p>
    <w:p w14:paraId="377D6A95" w14:textId="2009CC1D" w:rsidR="00A96B3C" w:rsidRDefault="00A96B3C" w:rsidP="00A96B3C">
      <w:pPr>
        <w:tabs>
          <w:tab w:val="left" w:pos="2600"/>
        </w:tabs>
      </w:pPr>
      <w:r>
        <w:rPr>
          <w:noProof/>
        </w:rPr>
        <w:drawing>
          <wp:anchor distT="0" distB="0" distL="114300" distR="114300" simplePos="0" relativeHeight="251673600" behindDoc="0" locked="0" layoutInCell="1" allowOverlap="1" wp14:anchorId="14089070" wp14:editId="5E51AD86">
            <wp:simplePos x="0" y="0"/>
            <wp:positionH relativeFrom="column">
              <wp:posOffset>-2540</wp:posOffset>
            </wp:positionH>
            <wp:positionV relativeFrom="paragraph">
              <wp:posOffset>1905</wp:posOffset>
            </wp:positionV>
            <wp:extent cx="3609975" cy="1200150"/>
            <wp:effectExtent l="0" t="0" r="9525" b="0"/>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609975" cy="1200150"/>
                    </a:xfrm>
                    <a:prstGeom prst="rect">
                      <a:avLst/>
                    </a:prstGeom>
                  </pic:spPr>
                </pic:pic>
              </a:graphicData>
            </a:graphic>
            <wp14:sizeRelH relativeFrom="page">
              <wp14:pctWidth>0</wp14:pctWidth>
            </wp14:sizeRelH>
            <wp14:sizeRelV relativeFrom="page">
              <wp14:pctHeight>0</wp14:pctHeight>
            </wp14:sizeRelV>
          </wp:anchor>
        </w:drawing>
      </w:r>
      <w:r w:rsidR="009B212D">
        <w:t xml:space="preserve">Molte volte capita di dover </w:t>
      </w:r>
      <w:r w:rsidR="009B212D" w:rsidRPr="009B212D">
        <w:rPr>
          <w:b/>
          <w:bCs/>
        </w:rPr>
        <w:t>cambiare</w:t>
      </w:r>
      <w:r w:rsidR="009B212D">
        <w:t xml:space="preserve"> password o </w:t>
      </w:r>
      <w:r w:rsidR="009B212D" w:rsidRPr="009B212D">
        <w:rPr>
          <w:b/>
          <w:bCs/>
        </w:rPr>
        <w:t>disabilitare</w:t>
      </w:r>
      <w:r w:rsidR="009B212D">
        <w:t xml:space="preserve"> utenti, e via dicendo. Cisco usa un server esterno, chiamato AAA.</w:t>
      </w:r>
    </w:p>
    <w:p w14:paraId="7B268F56" w14:textId="77777777" w:rsidR="00D43703" w:rsidRDefault="00D43703" w:rsidP="00A96B3C">
      <w:pPr>
        <w:tabs>
          <w:tab w:val="left" w:pos="2600"/>
        </w:tabs>
      </w:pPr>
      <w:r w:rsidRPr="00D43703">
        <w:rPr>
          <w:b/>
          <w:bCs/>
        </w:rPr>
        <w:t>Come funziona</w:t>
      </w:r>
      <w:r>
        <w:t xml:space="preserve">? </w:t>
      </w:r>
    </w:p>
    <w:p w14:paraId="60B68E3F" w14:textId="593A38F2" w:rsidR="00D43703" w:rsidRDefault="00D43703" w:rsidP="00A96B3C">
      <w:pPr>
        <w:tabs>
          <w:tab w:val="left" w:pos="2600"/>
        </w:tabs>
      </w:pPr>
      <w:r>
        <w:t>Quando si usa AAA per l’autenticazione, lo switch o router manda un messaggio al server AAA chiedendo se l’username e password sono abilitati, l’AAA risponde come nell’immagine.</w:t>
      </w:r>
    </w:p>
    <w:p w14:paraId="29A7881D" w14:textId="61AD3CA8" w:rsidR="00D43703" w:rsidRDefault="00D43703" w:rsidP="00A96B3C">
      <w:pPr>
        <w:tabs>
          <w:tab w:val="left" w:pos="2600"/>
        </w:tabs>
      </w:pPr>
      <w:r>
        <w:lastRenderedPageBreak/>
        <w:t xml:space="preserve">La connessione tra </w:t>
      </w:r>
      <w:r w:rsidRPr="00D43703">
        <w:rPr>
          <w:b/>
          <w:bCs/>
        </w:rPr>
        <w:t>user</w:t>
      </w:r>
      <w:r>
        <w:t xml:space="preserve"> e </w:t>
      </w:r>
      <w:r w:rsidRPr="00D43703">
        <w:rPr>
          <w:b/>
          <w:bCs/>
        </w:rPr>
        <w:t>switch</w:t>
      </w:r>
      <w:r>
        <w:t xml:space="preserve"> è in </w:t>
      </w:r>
      <w:r w:rsidRPr="00D43703">
        <w:rPr>
          <w:b/>
          <w:bCs/>
        </w:rPr>
        <w:t>Telnet o SSH</w:t>
      </w:r>
      <w:r>
        <w:t xml:space="preserve">, mentre tra </w:t>
      </w:r>
      <w:r w:rsidRPr="00D43703">
        <w:rPr>
          <w:b/>
          <w:bCs/>
        </w:rPr>
        <w:t>switch</w:t>
      </w:r>
      <w:r>
        <w:t xml:space="preserve"> e </w:t>
      </w:r>
      <w:r w:rsidRPr="00D43703">
        <w:rPr>
          <w:b/>
          <w:bCs/>
        </w:rPr>
        <w:t>server</w:t>
      </w:r>
      <w:r>
        <w:t xml:space="preserve"> </w:t>
      </w:r>
      <w:r w:rsidRPr="00D43703">
        <w:rPr>
          <w:b/>
          <w:bCs/>
        </w:rPr>
        <w:t>AAA</w:t>
      </w:r>
      <w:r>
        <w:t xml:space="preserve"> si comunica in </w:t>
      </w:r>
      <w:r w:rsidRPr="00D43703">
        <w:rPr>
          <w:b/>
          <w:bCs/>
        </w:rPr>
        <w:t>Radius o Tacacs</w:t>
      </w:r>
      <w:r>
        <w:t>+, protocolli che criptano le pwd mentre viaggiano nel network.</w:t>
      </w:r>
    </w:p>
    <w:p w14:paraId="6EEE60D1" w14:textId="77777777" w:rsidR="00D33F73" w:rsidRDefault="00D33F73" w:rsidP="00A96B3C">
      <w:pPr>
        <w:tabs>
          <w:tab w:val="left" w:pos="2600"/>
        </w:tabs>
        <w:rPr>
          <w:b/>
          <w:bCs/>
          <w:sz w:val="26"/>
          <w:szCs w:val="26"/>
        </w:rPr>
      </w:pPr>
    </w:p>
    <w:p w14:paraId="4DFCF363" w14:textId="185AD01B" w:rsidR="00D33F73" w:rsidRPr="00D33F73" w:rsidRDefault="00D33F73" w:rsidP="00A96B3C">
      <w:pPr>
        <w:tabs>
          <w:tab w:val="left" w:pos="2600"/>
        </w:tabs>
        <w:rPr>
          <w:b/>
          <w:bCs/>
          <w:sz w:val="26"/>
          <w:szCs w:val="26"/>
        </w:rPr>
      </w:pPr>
      <w:r w:rsidRPr="00D33F73">
        <w:rPr>
          <w:b/>
          <w:bCs/>
          <w:sz w:val="26"/>
          <w:szCs w:val="26"/>
        </w:rPr>
        <w:t>Accesso Remoto Sicuro in Secure Shell (SSH)</w:t>
      </w:r>
    </w:p>
    <w:p w14:paraId="109F2986" w14:textId="31AF63F0" w:rsidR="00D43703" w:rsidRDefault="00D33F73" w:rsidP="00A96B3C">
      <w:pPr>
        <w:tabs>
          <w:tab w:val="left" w:pos="2600"/>
        </w:tabs>
      </w:pPr>
      <w:r>
        <w:t>Telnet ha lo svantaggio di far scambiare messaggi in chiaro, comprese le pwd. SSH invece cripta tutti i dati trasmessi tra client e server, proteggendoli.</w:t>
      </w:r>
    </w:p>
    <w:p w14:paraId="3099B31F" w14:textId="497491B8" w:rsidR="00D33F73" w:rsidRPr="00D16BDB" w:rsidRDefault="00D33F73" w:rsidP="00A96B3C">
      <w:pPr>
        <w:tabs>
          <w:tab w:val="left" w:pos="2600"/>
        </w:tabs>
      </w:pPr>
      <w:r>
        <w:rPr>
          <w:noProof/>
        </w:rPr>
        <w:drawing>
          <wp:anchor distT="0" distB="0" distL="114300" distR="114300" simplePos="0" relativeHeight="251674624" behindDoc="0" locked="0" layoutInCell="1" allowOverlap="1" wp14:anchorId="50C6F9FE" wp14:editId="5FE5C2BD">
            <wp:simplePos x="0" y="0"/>
            <wp:positionH relativeFrom="margin">
              <wp:align>left</wp:align>
            </wp:positionH>
            <wp:positionV relativeFrom="paragraph">
              <wp:posOffset>-635</wp:posOffset>
            </wp:positionV>
            <wp:extent cx="3232150" cy="1807845"/>
            <wp:effectExtent l="0" t="0" r="6350" b="1905"/>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232150" cy="1807845"/>
                    </a:xfrm>
                    <a:prstGeom prst="rect">
                      <a:avLst/>
                    </a:prstGeom>
                  </pic:spPr>
                </pic:pic>
              </a:graphicData>
            </a:graphic>
            <wp14:sizeRelH relativeFrom="page">
              <wp14:pctWidth>0</wp14:pctWidth>
            </wp14:sizeRelH>
            <wp14:sizeRelV relativeFrom="page">
              <wp14:pctHeight>0</wp14:pctHeight>
            </wp14:sizeRelV>
          </wp:anchor>
        </w:drawing>
      </w:r>
      <w:r w:rsidRPr="00D16BDB">
        <w:t xml:space="preserve">SSH usa il </w:t>
      </w:r>
      <w:r w:rsidRPr="00D16BDB">
        <w:rPr>
          <w:b/>
          <w:bCs/>
        </w:rPr>
        <w:t>Fully Qualified Domain Name</w:t>
      </w:r>
      <w:r w:rsidRPr="00D16BDB">
        <w:t xml:space="preserve"> (FQDN)</w:t>
      </w:r>
      <w:r w:rsidR="00D16BDB" w:rsidRPr="00D16BDB">
        <w:t xml:space="preserve"> dello switch per creare la SSH encryption key, FQDN viene creato d</w:t>
      </w:r>
      <w:r w:rsidR="00D16BDB">
        <w:t xml:space="preserve">all’hostname e domain name dello switch. L’ultimo comando </w:t>
      </w:r>
      <w:r w:rsidR="00D16BDB" w:rsidRPr="00D16BDB">
        <w:rPr>
          <w:b/>
          <w:bCs/>
        </w:rPr>
        <w:t>crypto key generate rsa</w:t>
      </w:r>
      <w:r w:rsidR="00D16BDB">
        <w:t xml:space="preserve"> genera la SSH encryption keys.</w:t>
      </w:r>
    </w:p>
    <w:p w14:paraId="637121CC" w14:textId="062A6CD9" w:rsidR="000614EC" w:rsidRDefault="000614EC" w:rsidP="00A96B3C">
      <w:pPr>
        <w:tabs>
          <w:tab w:val="left" w:pos="2600"/>
        </w:tabs>
        <w:rPr>
          <w:b/>
          <w:bCs/>
        </w:rPr>
      </w:pPr>
      <w:r>
        <w:t xml:space="preserve">(opzionale) Siccome Telnet è poco sicuro, si può decidere di abilitare solo SSH nella </w:t>
      </w:r>
      <w:r w:rsidRPr="000614EC">
        <w:rPr>
          <w:i/>
          <w:iCs/>
        </w:rPr>
        <w:t>vty line configuration</w:t>
      </w:r>
      <w:r>
        <w:rPr>
          <w:i/>
          <w:iCs/>
        </w:rPr>
        <w:t xml:space="preserve"> </w:t>
      </w:r>
      <w:r>
        <w:t xml:space="preserve">con il comando </w:t>
      </w:r>
      <w:r w:rsidRPr="000614EC">
        <w:rPr>
          <w:b/>
          <w:bCs/>
        </w:rPr>
        <w:t>transport input ssh</w:t>
      </w:r>
      <w:r>
        <w:rPr>
          <w:b/>
          <w:bCs/>
        </w:rPr>
        <w:t>.</w:t>
      </w:r>
    </w:p>
    <w:p w14:paraId="2F306DA7" w14:textId="73390772" w:rsidR="000614EC" w:rsidRDefault="000614EC" w:rsidP="00A96B3C">
      <w:pPr>
        <w:tabs>
          <w:tab w:val="left" w:pos="2600"/>
        </w:tabs>
      </w:pPr>
      <w:r>
        <w:t xml:space="preserve">Di </w:t>
      </w:r>
      <w:r w:rsidRPr="000614EC">
        <w:rPr>
          <w:b/>
          <w:bCs/>
        </w:rPr>
        <w:t>default</w:t>
      </w:r>
      <w:r>
        <w:t xml:space="preserve"> gli switch sono settati con </w:t>
      </w:r>
      <w:r w:rsidRPr="000614EC">
        <w:rPr>
          <w:b/>
          <w:bCs/>
        </w:rPr>
        <w:t>transport input all</w:t>
      </w:r>
      <w:r>
        <w:rPr>
          <w:b/>
          <w:bCs/>
        </w:rPr>
        <w:t xml:space="preserve"> </w:t>
      </w:r>
      <w:r>
        <w:t xml:space="preserve">o </w:t>
      </w:r>
      <w:r w:rsidRPr="000614EC">
        <w:rPr>
          <w:b/>
          <w:bCs/>
        </w:rPr>
        <w:t>transport input none</w:t>
      </w:r>
      <w:r>
        <w:t xml:space="preserve">, in quel caso devi configurare tu quello che vuoi. Inoltre supportano </w:t>
      </w:r>
      <w:r w:rsidRPr="000614EC">
        <w:rPr>
          <w:b/>
          <w:bCs/>
        </w:rPr>
        <w:t>entrambe le versioni</w:t>
      </w:r>
      <w:r>
        <w:t xml:space="preserve"> di </w:t>
      </w:r>
      <w:r w:rsidRPr="000614EC">
        <w:rPr>
          <w:b/>
          <w:bCs/>
        </w:rPr>
        <w:t>SSH</w:t>
      </w:r>
      <w:r>
        <w:t xml:space="preserve">, per decidere di abilitare solo la v2 ad esempio, si usa </w:t>
      </w:r>
      <w:r w:rsidRPr="000614EC">
        <w:rPr>
          <w:b/>
          <w:bCs/>
        </w:rPr>
        <w:t>ip ssh version 2</w:t>
      </w:r>
      <w:r>
        <w:t xml:space="preserve"> in global configuration mode.</w:t>
      </w:r>
    </w:p>
    <w:p w14:paraId="6DDF8291" w14:textId="6C36072E" w:rsidR="000614EC" w:rsidRDefault="000614EC" w:rsidP="00A96B3C">
      <w:pPr>
        <w:tabs>
          <w:tab w:val="left" w:pos="2600"/>
        </w:tabs>
      </w:pPr>
      <w:r>
        <w:t xml:space="preserve">Esistono due comandi principali che forniscono info su SSH nello switch, il primo per vedere lo status del server SSH e si usa </w:t>
      </w:r>
      <w:r w:rsidRPr="000614EC">
        <w:rPr>
          <w:b/>
          <w:bCs/>
        </w:rPr>
        <w:t>show ip ssh</w:t>
      </w:r>
      <w:r>
        <w:rPr>
          <w:b/>
          <w:bCs/>
        </w:rPr>
        <w:t xml:space="preserve">, </w:t>
      </w:r>
      <w:r w:rsidRPr="000614EC">
        <w:t>il secondo</w:t>
      </w:r>
      <w:r>
        <w:t xml:space="preserve"> è </w:t>
      </w:r>
      <w:r w:rsidRPr="000614EC">
        <w:rPr>
          <w:b/>
          <w:bCs/>
        </w:rPr>
        <w:t>show ssh</w:t>
      </w:r>
      <w:r>
        <w:rPr>
          <w:b/>
          <w:bCs/>
        </w:rPr>
        <w:t xml:space="preserve">, </w:t>
      </w:r>
      <w:r>
        <w:t>lista info sui client SSH al momento connessi allo switch.</w:t>
      </w:r>
    </w:p>
    <w:p w14:paraId="4B1A6D10" w14:textId="79245C27" w:rsidR="005A688B" w:rsidRDefault="005A688B" w:rsidP="00A96B3C">
      <w:pPr>
        <w:tabs>
          <w:tab w:val="left" w:pos="2600"/>
        </w:tabs>
        <w:rPr>
          <w:b/>
          <w:bCs/>
          <w:sz w:val="26"/>
          <w:szCs w:val="26"/>
        </w:rPr>
      </w:pPr>
      <w:r w:rsidRPr="005A688B">
        <w:rPr>
          <w:b/>
          <w:bCs/>
          <w:sz w:val="26"/>
          <w:szCs w:val="26"/>
        </w:rPr>
        <w:t>Configurare IPv4 sullo Switch</w:t>
      </w:r>
    </w:p>
    <w:p w14:paraId="1A6257FD" w14:textId="34CDEC11" w:rsidR="005A688B" w:rsidRDefault="005A688B" w:rsidP="005A688B">
      <w:pPr>
        <w:tabs>
          <w:tab w:val="left" w:pos="2600"/>
        </w:tabs>
      </w:pPr>
      <w:r w:rsidRPr="005A688B">
        <w:rPr>
          <w:b/>
          <w:bCs/>
        </w:rPr>
        <w:t>Step 1.</w:t>
      </w:r>
      <w:r>
        <w:t xml:space="preserve"> Usare </w:t>
      </w:r>
      <w:r w:rsidRPr="005A688B">
        <w:rPr>
          <w:b/>
          <w:bCs/>
        </w:rPr>
        <w:t>interface vlan 1</w:t>
      </w:r>
      <w:r>
        <w:t xml:space="preserve"> (dando per scontato sia sulla vlan1) in global config mode per settare la VLAN 1 configuration mode.</w:t>
      </w:r>
    </w:p>
    <w:p w14:paraId="57798F36" w14:textId="55091210" w:rsidR="005A688B" w:rsidRDefault="005A688B" w:rsidP="005A688B">
      <w:pPr>
        <w:tabs>
          <w:tab w:val="left" w:pos="2600"/>
        </w:tabs>
      </w:pPr>
      <w:r w:rsidRPr="007F61C3">
        <w:rPr>
          <w:b/>
          <w:bCs/>
        </w:rPr>
        <w:t>Step 2</w:t>
      </w:r>
      <w:r w:rsidRPr="007F61C3">
        <w:t xml:space="preserve">. </w:t>
      </w:r>
      <w:r w:rsidRPr="005A688B">
        <w:t xml:space="preserve">Usare </w:t>
      </w:r>
      <w:r w:rsidRPr="005A688B">
        <w:rPr>
          <w:b/>
          <w:bCs/>
        </w:rPr>
        <w:t>ip address</w:t>
      </w:r>
      <w:r w:rsidRPr="005A688B">
        <w:t xml:space="preserve"> </w:t>
      </w:r>
      <w:r w:rsidRPr="005A688B">
        <w:rPr>
          <w:i/>
          <w:iCs/>
        </w:rPr>
        <w:t>ip-address mark</w:t>
      </w:r>
      <w:r w:rsidRPr="005A688B">
        <w:t xml:space="preserve"> per assegnare un</w:t>
      </w:r>
      <w:r>
        <w:t xml:space="preserve"> IP e una maschera.</w:t>
      </w:r>
    </w:p>
    <w:p w14:paraId="5806CF7F" w14:textId="288C1E1D" w:rsidR="005A688B" w:rsidRDefault="005A688B" w:rsidP="005A688B">
      <w:pPr>
        <w:tabs>
          <w:tab w:val="left" w:pos="2600"/>
        </w:tabs>
      </w:pPr>
      <w:r w:rsidRPr="007F61C3">
        <w:rPr>
          <w:b/>
          <w:bCs/>
        </w:rPr>
        <w:t>Step</w:t>
      </w:r>
      <w:r w:rsidRPr="007F61C3">
        <w:t xml:space="preserve"> </w:t>
      </w:r>
      <w:r w:rsidRPr="007F61C3">
        <w:rPr>
          <w:b/>
          <w:bCs/>
        </w:rPr>
        <w:t>3</w:t>
      </w:r>
      <w:r w:rsidRPr="007F61C3">
        <w:t xml:space="preserve">. </w:t>
      </w:r>
      <w:r w:rsidRPr="005A688B">
        <w:t xml:space="preserve">Usare </w:t>
      </w:r>
      <w:r w:rsidRPr="005A688B">
        <w:rPr>
          <w:b/>
          <w:bCs/>
        </w:rPr>
        <w:t>no shutdown</w:t>
      </w:r>
      <w:r w:rsidRPr="005A688B">
        <w:t xml:space="preserve"> per abilitare l</w:t>
      </w:r>
      <w:r>
        <w:t>a VLAN 1.</w:t>
      </w:r>
    </w:p>
    <w:p w14:paraId="226C1228" w14:textId="5E848CDC" w:rsidR="005A688B" w:rsidRPr="007F61C3" w:rsidRDefault="005A688B" w:rsidP="005A688B">
      <w:pPr>
        <w:tabs>
          <w:tab w:val="left" w:pos="2600"/>
        </w:tabs>
        <w:rPr>
          <w:lang w:val="en-US"/>
        </w:rPr>
      </w:pPr>
      <w:r w:rsidRPr="005A688B">
        <w:rPr>
          <w:b/>
          <w:bCs/>
          <w:lang w:val="en-US"/>
        </w:rPr>
        <w:t>Step 4</w:t>
      </w:r>
      <w:r w:rsidRPr="005A688B">
        <w:rPr>
          <w:lang w:val="en-US"/>
        </w:rPr>
        <w:t xml:space="preserve">. </w:t>
      </w:r>
      <w:r w:rsidRPr="007F61C3">
        <w:rPr>
          <w:lang w:val="en-US"/>
        </w:rPr>
        <w:t xml:space="preserve">Usare ip </w:t>
      </w:r>
      <w:r w:rsidRPr="007F61C3">
        <w:rPr>
          <w:b/>
          <w:bCs/>
          <w:lang w:val="en-US"/>
        </w:rPr>
        <w:t>default-gateway</w:t>
      </w:r>
      <w:r w:rsidRPr="007F61C3">
        <w:rPr>
          <w:lang w:val="en-US"/>
        </w:rPr>
        <w:t xml:space="preserve"> </w:t>
      </w:r>
      <w:r w:rsidRPr="007F61C3">
        <w:rPr>
          <w:i/>
          <w:iCs/>
          <w:lang w:val="en-US"/>
        </w:rPr>
        <w:t>ip-addres</w:t>
      </w:r>
      <w:r w:rsidRPr="007F61C3">
        <w:rPr>
          <w:lang w:val="en-US"/>
        </w:rPr>
        <w:t xml:space="preserve"> in global config mode per configurare il default gateway.</w:t>
      </w:r>
    </w:p>
    <w:p w14:paraId="1E1CB7A7" w14:textId="6C94BF44" w:rsidR="005A688B" w:rsidRDefault="009635B2" w:rsidP="005A688B">
      <w:pPr>
        <w:tabs>
          <w:tab w:val="left" w:pos="2600"/>
        </w:tabs>
      </w:pPr>
      <w:r>
        <w:rPr>
          <w:noProof/>
        </w:rPr>
        <w:drawing>
          <wp:anchor distT="0" distB="0" distL="114300" distR="114300" simplePos="0" relativeHeight="251675648" behindDoc="1" locked="0" layoutInCell="1" allowOverlap="1" wp14:anchorId="6F5383E3" wp14:editId="1971D813">
            <wp:simplePos x="0" y="0"/>
            <wp:positionH relativeFrom="margin">
              <wp:align>right</wp:align>
            </wp:positionH>
            <wp:positionV relativeFrom="paragraph">
              <wp:posOffset>532765</wp:posOffset>
            </wp:positionV>
            <wp:extent cx="6102350" cy="2079625"/>
            <wp:effectExtent l="0" t="0" r="0" b="0"/>
            <wp:wrapTight wrapText="bothSides">
              <wp:wrapPolygon edited="0">
                <wp:start x="0" y="0"/>
                <wp:lineTo x="0" y="21369"/>
                <wp:lineTo x="21510" y="21369"/>
                <wp:lineTo x="21510" y="0"/>
                <wp:lineTo x="0" y="0"/>
              </wp:wrapPolygon>
            </wp:wrapTight>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102350" cy="2079625"/>
                    </a:xfrm>
                    <a:prstGeom prst="rect">
                      <a:avLst/>
                    </a:prstGeom>
                  </pic:spPr>
                </pic:pic>
              </a:graphicData>
            </a:graphic>
            <wp14:sizeRelH relativeFrom="page">
              <wp14:pctWidth>0</wp14:pctWidth>
            </wp14:sizeRelH>
            <wp14:sizeRelV relativeFrom="page">
              <wp14:pctHeight>0</wp14:pctHeight>
            </wp14:sizeRelV>
          </wp:anchor>
        </w:drawing>
      </w:r>
      <w:r w:rsidR="005A688B" w:rsidRPr="005A688B">
        <w:rPr>
          <w:b/>
          <w:bCs/>
          <w:lang w:val="en-US"/>
        </w:rPr>
        <w:t>Step 5</w:t>
      </w:r>
      <w:r w:rsidR="005A688B" w:rsidRPr="005A688B">
        <w:rPr>
          <w:lang w:val="en-US"/>
        </w:rPr>
        <w:t xml:space="preserve">. </w:t>
      </w:r>
      <w:r w:rsidR="005A688B" w:rsidRPr="005A688B">
        <w:t xml:space="preserve">(opzionale) usare </w:t>
      </w:r>
      <w:r w:rsidR="005A688B" w:rsidRPr="005A688B">
        <w:rPr>
          <w:b/>
          <w:bCs/>
        </w:rPr>
        <w:t>ip name-server</w:t>
      </w:r>
      <w:r w:rsidR="005A688B" w:rsidRPr="005A688B">
        <w:t xml:space="preserve"> </w:t>
      </w:r>
      <w:r w:rsidR="005A688B" w:rsidRPr="005A688B">
        <w:rPr>
          <w:i/>
          <w:iCs/>
        </w:rPr>
        <w:t>ip-address1 ip-address2</w:t>
      </w:r>
      <w:r w:rsidR="005A688B" w:rsidRPr="005A688B">
        <w:t>… per configurare lo switch nell’usare il</w:t>
      </w:r>
      <w:r w:rsidR="005A688B">
        <w:t xml:space="preserve"> DNS per </w:t>
      </w:r>
      <w:r>
        <w:t>matchare i</w:t>
      </w:r>
      <w:r w:rsidR="005A688B">
        <w:t xml:space="preserve"> nomi coi loro rispettivi IP Address.</w:t>
      </w:r>
    </w:p>
    <w:p w14:paraId="6B121294" w14:textId="7ACC2F82" w:rsidR="009635B2" w:rsidRPr="009635B2" w:rsidRDefault="009635B2" w:rsidP="005A688B">
      <w:pPr>
        <w:tabs>
          <w:tab w:val="left" w:pos="2600"/>
        </w:tabs>
        <w:rPr>
          <w:b/>
          <w:bCs/>
          <w:sz w:val="26"/>
          <w:szCs w:val="26"/>
        </w:rPr>
      </w:pPr>
      <w:r w:rsidRPr="009635B2">
        <w:rPr>
          <w:b/>
          <w:bCs/>
          <w:sz w:val="26"/>
          <w:szCs w:val="26"/>
        </w:rPr>
        <w:lastRenderedPageBreak/>
        <w:t>Abilitare/Disabilitare Interfaccia su Switch</w:t>
      </w:r>
    </w:p>
    <w:p w14:paraId="0148B87D" w14:textId="06477F13" w:rsidR="009635B2" w:rsidRDefault="009635B2" w:rsidP="005A688B">
      <w:pPr>
        <w:tabs>
          <w:tab w:val="left" w:pos="2600"/>
        </w:tabs>
      </w:pPr>
      <w:r>
        <w:t xml:space="preserve">Per </w:t>
      </w:r>
      <w:r w:rsidRPr="009635B2">
        <w:rPr>
          <w:b/>
          <w:bCs/>
        </w:rPr>
        <w:t>abilitare</w:t>
      </w:r>
      <w:r>
        <w:t xml:space="preserve"> una interfaccia su uno switch, si usa </w:t>
      </w:r>
      <w:r w:rsidRPr="009635B2">
        <w:rPr>
          <w:b/>
          <w:bCs/>
        </w:rPr>
        <w:t>no shutdown</w:t>
      </w:r>
      <w:r>
        <w:t xml:space="preserve">. Per </w:t>
      </w:r>
      <w:r w:rsidRPr="009635B2">
        <w:rPr>
          <w:b/>
          <w:bCs/>
        </w:rPr>
        <w:t>disabilitarla</w:t>
      </w:r>
      <w:r>
        <w:rPr>
          <w:b/>
          <w:bCs/>
        </w:rPr>
        <w:t xml:space="preserve"> </w:t>
      </w:r>
      <w:r>
        <w:t>invece</w:t>
      </w:r>
      <w:r w:rsidRPr="009635B2">
        <w:rPr>
          <w:b/>
          <w:bCs/>
        </w:rPr>
        <w:t xml:space="preserve"> shutdown</w:t>
      </w:r>
      <w:r>
        <w:t>.</w:t>
      </w:r>
    </w:p>
    <w:p w14:paraId="7FE29E4A" w14:textId="33DF8B66" w:rsidR="009635B2" w:rsidRDefault="009635B2" w:rsidP="005A688B">
      <w:pPr>
        <w:tabs>
          <w:tab w:val="left" w:pos="2600"/>
        </w:tabs>
      </w:pPr>
    </w:p>
    <w:p w14:paraId="21F38E1D" w14:textId="0BD25226" w:rsidR="009635B2" w:rsidRDefault="009635B2" w:rsidP="005A688B">
      <w:pPr>
        <w:tabs>
          <w:tab w:val="left" w:pos="2600"/>
        </w:tabs>
        <w:rPr>
          <w:b/>
          <w:bCs/>
          <w:sz w:val="26"/>
          <w:szCs w:val="26"/>
        </w:rPr>
      </w:pPr>
      <w:r w:rsidRPr="009635B2">
        <w:rPr>
          <w:b/>
          <w:bCs/>
          <w:sz w:val="26"/>
          <w:szCs w:val="26"/>
        </w:rPr>
        <w:t>Configurare uno Switch per imparare il suo indirizzo IP con DHCP</w:t>
      </w:r>
    </w:p>
    <w:p w14:paraId="09F5003F" w14:textId="339D51B0" w:rsidR="007156B4" w:rsidRDefault="007156B4" w:rsidP="005A688B">
      <w:pPr>
        <w:tabs>
          <w:tab w:val="left" w:pos="2600"/>
        </w:tabs>
      </w:pPr>
      <w:r>
        <w:t xml:space="preserve">Uno switch può usare anche il </w:t>
      </w:r>
      <w:r w:rsidRPr="007156B4">
        <w:rPr>
          <w:b/>
          <w:bCs/>
        </w:rPr>
        <w:t>Dynamic Host Configuration Protocol</w:t>
      </w:r>
      <w:r>
        <w:t xml:space="preserve"> (DHCP) per imparare dinamicamente le sue impostazioni di IPv4. Praticamente tutto quello che devi fare è dire allo switch di usare il DHCP nell’interfaccia e abilitare l’interfaccia.</w:t>
      </w:r>
    </w:p>
    <w:p w14:paraId="488D2894" w14:textId="6DD2E5B8" w:rsidR="007156B4" w:rsidRDefault="007156B4" w:rsidP="005A688B">
      <w:pPr>
        <w:tabs>
          <w:tab w:val="left" w:pos="2600"/>
        </w:tabs>
      </w:pPr>
      <w:r>
        <w:rPr>
          <w:noProof/>
        </w:rPr>
        <w:drawing>
          <wp:anchor distT="0" distB="0" distL="114300" distR="114300" simplePos="0" relativeHeight="251676672" behindDoc="0" locked="0" layoutInCell="1" allowOverlap="1" wp14:anchorId="65ADAB63" wp14:editId="4681EFF1">
            <wp:simplePos x="0" y="0"/>
            <wp:positionH relativeFrom="column">
              <wp:posOffset>-110490</wp:posOffset>
            </wp:positionH>
            <wp:positionV relativeFrom="paragraph">
              <wp:posOffset>62865</wp:posOffset>
            </wp:positionV>
            <wp:extent cx="4363720" cy="1479550"/>
            <wp:effectExtent l="0" t="0" r="0" b="6350"/>
            <wp:wrapSquare wrapText="bothSides"/>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363720" cy="1479550"/>
                    </a:xfrm>
                    <a:prstGeom prst="rect">
                      <a:avLst/>
                    </a:prstGeom>
                  </pic:spPr>
                </pic:pic>
              </a:graphicData>
            </a:graphic>
            <wp14:sizeRelH relativeFrom="page">
              <wp14:pctWidth>0</wp14:pctWidth>
            </wp14:sizeRelH>
            <wp14:sizeRelV relativeFrom="page">
              <wp14:pctHeight>0</wp14:pctHeight>
            </wp14:sizeRelV>
          </wp:anchor>
        </w:drawing>
      </w:r>
      <w:r>
        <w:t xml:space="preserve">Step. 1: si entra nella VLAN 1 config mode usando </w:t>
      </w:r>
      <w:r w:rsidRPr="007156B4">
        <w:rPr>
          <w:b/>
          <w:bCs/>
        </w:rPr>
        <w:t>interface vlan 1</w:t>
      </w:r>
      <w:r>
        <w:t xml:space="preserve">, e si autorizza l’interfaccia con   </w:t>
      </w:r>
      <w:r w:rsidRPr="007156B4">
        <w:rPr>
          <w:b/>
          <w:bCs/>
        </w:rPr>
        <w:t>no shutdown</w:t>
      </w:r>
      <w:r>
        <w:t>.</w:t>
      </w:r>
    </w:p>
    <w:p w14:paraId="6543D7B0" w14:textId="01DEC1B4" w:rsidR="007156B4" w:rsidRDefault="007156B4" w:rsidP="005A688B">
      <w:pPr>
        <w:tabs>
          <w:tab w:val="left" w:pos="2600"/>
        </w:tabs>
      </w:pPr>
      <w:r>
        <w:t xml:space="preserve">Step 2: Si assegna un indirizzo IP e una mask usando </w:t>
      </w:r>
      <w:r w:rsidRPr="007156B4">
        <w:rPr>
          <w:b/>
          <w:bCs/>
        </w:rPr>
        <w:t>ip address dhcp</w:t>
      </w:r>
      <w:r>
        <w:t>.</w:t>
      </w:r>
    </w:p>
    <w:p w14:paraId="6C28DB42" w14:textId="77777777" w:rsidR="004C65EE" w:rsidRDefault="004C65EE" w:rsidP="005A688B">
      <w:pPr>
        <w:tabs>
          <w:tab w:val="left" w:pos="2600"/>
        </w:tabs>
        <w:rPr>
          <w:b/>
          <w:bCs/>
          <w:sz w:val="26"/>
          <w:szCs w:val="26"/>
        </w:rPr>
      </w:pPr>
    </w:p>
    <w:p w14:paraId="59B9BF00" w14:textId="6C31D194" w:rsidR="007156B4" w:rsidRDefault="004C65EE" w:rsidP="005A688B">
      <w:pPr>
        <w:tabs>
          <w:tab w:val="left" w:pos="2600"/>
        </w:tabs>
        <w:rPr>
          <w:b/>
          <w:bCs/>
          <w:sz w:val="26"/>
          <w:szCs w:val="26"/>
        </w:rPr>
      </w:pPr>
      <w:r>
        <w:rPr>
          <w:noProof/>
        </w:rPr>
        <w:drawing>
          <wp:anchor distT="0" distB="0" distL="114300" distR="114300" simplePos="0" relativeHeight="251677696" behindDoc="0" locked="0" layoutInCell="1" allowOverlap="1" wp14:anchorId="54380799" wp14:editId="748FAE22">
            <wp:simplePos x="0" y="0"/>
            <wp:positionH relativeFrom="column">
              <wp:posOffset>2766060</wp:posOffset>
            </wp:positionH>
            <wp:positionV relativeFrom="paragraph">
              <wp:posOffset>106680</wp:posOffset>
            </wp:positionV>
            <wp:extent cx="3796030" cy="3098800"/>
            <wp:effectExtent l="0" t="0" r="0" b="6350"/>
            <wp:wrapSquare wrapText="bothSides"/>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796030" cy="3098800"/>
                    </a:xfrm>
                    <a:prstGeom prst="rect">
                      <a:avLst/>
                    </a:prstGeom>
                  </pic:spPr>
                </pic:pic>
              </a:graphicData>
            </a:graphic>
            <wp14:sizeRelH relativeFrom="page">
              <wp14:pctWidth>0</wp14:pctWidth>
            </wp14:sizeRelH>
            <wp14:sizeRelV relativeFrom="page">
              <wp14:pctHeight>0</wp14:pctHeight>
            </wp14:sizeRelV>
          </wp:anchor>
        </w:drawing>
      </w:r>
      <w:r w:rsidR="007156B4" w:rsidRPr="007156B4">
        <w:rPr>
          <w:b/>
          <w:bCs/>
          <w:sz w:val="26"/>
          <w:szCs w:val="26"/>
        </w:rPr>
        <w:t>Verificare IPv4 sullo Switch</w:t>
      </w:r>
    </w:p>
    <w:p w14:paraId="5B8C3B83" w14:textId="31D5A543" w:rsidR="007156B4" w:rsidRDefault="007156B4" w:rsidP="005A688B">
      <w:pPr>
        <w:tabs>
          <w:tab w:val="left" w:pos="2600"/>
        </w:tabs>
      </w:pPr>
      <w:r>
        <w:t xml:space="preserve">Esistono diversi modi per verificare la configurazione IPv4. </w:t>
      </w:r>
    </w:p>
    <w:p w14:paraId="7DED13FB" w14:textId="75C23C3C" w:rsidR="007156B4" w:rsidRDefault="007156B4" w:rsidP="005A688B">
      <w:pPr>
        <w:tabs>
          <w:tab w:val="left" w:pos="2600"/>
        </w:tabs>
      </w:pPr>
      <w:r w:rsidRPr="007156B4">
        <w:t xml:space="preserve">Si può dare </w:t>
      </w:r>
      <w:r w:rsidRPr="007156B4">
        <w:rPr>
          <w:b/>
          <w:bCs/>
        </w:rPr>
        <w:t>show running-config</w:t>
      </w:r>
      <w:r>
        <w:t xml:space="preserve"> che mostra la config corrente, oppure dando </w:t>
      </w:r>
      <w:r w:rsidRPr="007156B4">
        <w:rPr>
          <w:b/>
          <w:bCs/>
        </w:rPr>
        <w:t>show interfaces vlan</w:t>
      </w:r>
      <w:r w:rsidRPr="007156B4">
        <w:rPr>
          <w:i/>
          <w:iCs/>
        </w:rPr>
        <w:t xml:space="preserve"> </w:t>
      </w:r>
      <w:r w:rsidRPr="004C65EE">
        <w:rPr>
          <w:b/>
          <w:bCs/>
          <w:i/>
          <w:iCs/>
          <w:sz w:val="26"/>
          <w:szCs w:val="26"/>
        </w:rPr>
        <w:t>x</w:t>
      </w:r>
      <w:r>
        <w:t xml:space="preserve"> vengono mostrati l’indirizzo IP e la mask, infine si può usare </w:t>
      </w:r>
      <w:r w:rsidRPr="004C65EE">
        <w:rPr>
          <w:b/>
          <w:bCs/>
        </w:rPr>
        <w:t>show dhcp lease</w:t>
      </w:r>
      <w:r>
        <w:t xml:space="preserve"> per vedere i parametri </w:t>
      </w:r>
      <w:r w:rsidR="004C65EE">
        <w:t xml:space="preserve">temporanei </w:t>
      </w:r>
      <w:r>
        <w:t>dhcp</w:t>
      </w:r>
      <w:r w:rsidR="004C65EE">
        <w:t xml:space="preserve"> (nota che lo switch non memorizza la config dhcp).</w:t>
      </w:r>
    </w:p>
    <w:p w14:paraId="67A76A86" w14:textId="0A337DAE" w:rsidR="004C65EE" w:rsidRDefault="00B079AE" w:rsidP="005A688B">
      <w:pPr>
        <w:tabs>
          <w:tab w:val="left" w:pos="2600"/>
        </w:tabs>
      </w:pPr>
      <w:r>
        <w:t xml:space="preserve">Se imposti l’indirizzo IP staticamente verrà sempre listato, se invece lo sceglie il DHCP dinamicamente ed il DHCP fallisce nell’assegnarlo, il comando </w:t>
      </w:r>
      <w:r w:rsidRPr="00B079AE">
        <w:rPr>
          <w:b/>
          <w:bCs/>
        </w:rPr>
        <w:t>show interfaces vlan 1</w:t>
      </w:r>
      <w:r>
        <w:t xml:space="preserve"> non lo mostrerà, questo comando tra l’altro non ti dice se l’IP è statico o dinamico.</w:t>
      </w:r>
    </w:p>
    <w:p w14:paraId="52650139" w14:textId="24C6536F" w:rsidR="004C65EE" w:rsidRDefault="00F608F7" w:rsidP="005A688B">
      <w:pPr>
        <w:tabs>
          <w:tab w:val="left" w:pos="2600"/>
        </w:tabs>
      </w:pPr>
      <w:r>
        <w:t xml:space="preserve">Infine, quando </w:t>
      </w:r>
      <w:r w:rsidRPr="00F608F7">
        <w:rPr>
          <w:b/>
          <w:bCs/>
        </w:rPr>
        <w:t>sbagli</w:t>
      </w:r>
      <w:r>
        <w:t xml:space="preserve"> un comando sulla CLI il DNS si impegna per cercare quel comando </w:t>
      </w:r>
      <w:r w:rsidR="00294761">
        <w:t>n</w:t>
      </w:r>
      <w:r>
        <w:t xml:space="preserve">ei propri server, e ci mette 1 min di timeout per ridarti il controllo della CLI. Per disabilitare ciò si usa </w:t>
      </w:r>
      <w:r w:rsidRPr="00F608F7">
        <w:rPr>
          <w:b/>
          <w:bCs/>
        </w:rPr>
        <w:t>no ip domain-lookup</w:t>
      </w:r>
      <w:r>
        <w:t>.</w:t>
      </w:r>
    </w:p>
    <w:p w14:paraId="77660E9A" w14:textId="7CC8E940" w:rsidR="007156B4" w:rsidRDefault="00813471" w:rsidP="005A688B">
      <w:pPr>
        <w:tabs>
          <w:tab w:val="left" w:pos="2600"/>
        </w:tabs>
      </w:pPr>
      <w:r w:rsidRPr="00813471">
        <w:rPr>
          <w:b/>
          <w:bCs/>
        </w:rPr>
        <w:t>Logging synchronous</w:t>
      </w:r>
      <w:r w:rsidRPr="00813471">
        <w:t>: dice allo switch di asp</w:t>
      </w:r>
      <w:r>
        <w:t>ettare che tu abbia finito per dare lo show.</w:t>
      </w:r>
    </w:p>
    <w:p w14:paraId="42A949CA" w14:textId="6593C66A" w:rsidR="00813471" w:rsidRPr="00813471" w:rsidRDefault="00813471" w:rsidP="005A688B">
      <w:pPr>
        <w:tabs>
          <w:tab w:val="left" w:pos="2600"/>
        </w:tabs>
      </w:pPr>
      <w:r w:rsidRPr="00813471">
        <w:rPr>
          <w:b/>
          <w:bCs/>
        </w:rPr>
        <w:t>Exec-time</w:t>
      </w:r>
      <w:r w:rsidRPr="00813471">
        <w:t>: setta un timer “inactivity timeout”</w:t>
      </w:r>
      <w:r>
        <w:t>,</w:t>
      </w:r>
      <w:r w:rsidRPr="00813471">
        <w:t xml:space="preserve"> dopo</w:t>
      </w:r>
      <w:r>
        <w:t xml:space="preserve"> un tot di inattività scelto dall’utente IOS chiude la sessione dell’utente.</w:t>
      </w:r>
    </w:p>
    <w:p w14:paraId="7B91567E" w14:textId="77777777" w:rsidR="00A27614" w:rsidRDefault="00A27614" w:rsidP="005A688B">
      <w:pPr>
        <w:tabs>
          <w:tab w:val="left" w:pos="2600"/>
        </w:tabs>
        <w:rPr>
          <w:b/>
          <w:bCs/>
          <w:sz w:val="26"/>
          <w:szCs w:val="26"/>
        </w:rPr>
      </w:pPr>
    </w:p>
    <w:p w14:paraId="2D0F6843" w14:textId="77777777" w:rsidR="00A27614" w:rsidRDefault="00A27614" w:rsidP="005A688B">
      <w:pPr>
        <w:tabs>
          <w:tab w:val="left" w:pos="2600"/>
        </w:tabs>
        <w:rPr>
          <w:b/>
          <w:bCs/>
          <w:sz w:val="26"/>
          <w:szCs w:val="26"/>
        </w:rPr>
      </w:pPr>
    </w:p>
    <w:p w14:paraId="636EA644" w14:textId="11B021DA" w:rsidR="007156B4" w:rsidRPr="00813471" w:rsidRDefault="00C640CA" w:rsidP="005A688B">
      <w:pPr>
        <w:tabs>
          <w:tab w:val="left" w:pos="2600"/>
        </w:tabs>
        <w:rPr>
          <w:b/>
          <w:bCs/>
          <w:sz w:val="26"/>
          <w:szCs w:val="26"/>
        </w:rPr>
      </w:pPr>
      <w:r w:rsidRPr="00813471">
        <w:rPr>
          <w:b/>
          <w:bCs/>
          <w:sz w:val="26"/>
          <w:szCs w:val="26"/>
        </w:rPr>
        <w:lastRenderedPageBreak/>
        <w:t>CAP. 7</w:t>
      </w:r>
    </w:p>
    <w:p w14:paraId="3A9811A8" w14:textId="395C3F16" w:rsidR="00131278" w:rsidRDefault="00131278" w:rsidP="005A688B">
      <w:pPr>
        <w:tabs>
          <w:tab w:val="left" w:pos="2600"/>
        </w:tabs>
      </w:pPr>
      <w:r>
        <w:t>IOS usa il termine “</w:t>
      </w:r>
      <w:r w:rsidRPr="005706CB">
        <w:rPr>
          <w:b/>
          <w:bCs/>
        </w:rPr>
        <w:t>interfaccia</w:t>
      </w:r>
      <w:r>
        <w:t>” riferendosi alle porte fisiche del device usate per spedire e ricevere dati.</w:t>
      </w:r>
    </w:p>
    <w:p w14:paraId="22ED0EE7" w14:textId="6304E74D" w:rsidR="00131278" w:rsidRDefault="005706CB" w:rsidP="005A688B">
      <w:pPr>
        <w:tabs>
          <w:tab w:val="left" w:pos="2600"/>
        </w:tabs>
      </w:pPr>
      <w:r>
        <w:t>Ogni interfaccia può essere configurata con diverse impostazioni, ogni interfaccia ha le sue.</w:t>
      </w:r>
    </w:p>
    <w:p w14:paraId="4E2A5F38" w14:textId="2D508D41" w:rsidR="005706CB" w:rsidRDefault="005706CB" w:rsidP="005A688B">
      <w:pPr>
        <w:tabs>
          <w:tab w:val="left" w:pos="2600"/>
        </w:tabs>
      </w:pPr>
      <w:r>
        <w:t xml:space="preserve">Esistono tre tipi principali di configurazioni per interfaccia (porta): </w:t>
      </w:r>
      <w:r w:rsidRPr="005706CB">
        <w:rPr>
          <w:b/>
          <w:bCs/>
        </w:rPr>
        <w:t>velocità (</w:t>
      </w:r>
      <w:r w:rsidRPr="005706CB">
        <w:t>speed</w:t>
      </w:r>
      <w:r w:rsidRPr="005706CB">
        <w:rPr>
          <w:b/>
          <w:bCs/>
        </w:rPr>
        <w:t>), duplex e description</w:t>
      </w:r>
      <w:r>
        <w:t>.</w:t>
      </w:r>
    </w:p>
    <w:p w14:paraId="4FC9E57E" w14:textId="77777777" w:rsidR="005706CB" w:rsidRDefault="005706CB" w:rsidP="005A688B">
      <w:pPr>
        <w:tabs>
          <w:tab w:val="left" w:pos="2600"/>
        </w:tabs>
        <w:rPr>
          <w:b/>
          <w:bCs/>
          <w:sz w:val="26"/>
          <w:szCs w:val="26"/>
        </w:rPr>
      </w:pPr>
    </w:p>
    <w:p w14:paraId="0647B8A1" w14:textId="4DB3DDEB" w:rsidR="005706CB" w:rsidRDefault="005706CB" w:rsidP="005A688B">
      <w:pPr>
        <w:tabs>
          <w:tab w:val="left" w:pos="2600"/>
        </w:tabs>
        <w:rPr>
          <w:b/>
          <w:bCs/>
          <w:sz w:val="26"/>
          <w:szCs w:val="26"/>
        </w:rPr>
      </w:pPr>
      <w:r w:rsidRPr="005706CB">
        <w:rPr>
          <w:b/>
          <w:bCs/>
          <w:sz w:val="26"/>
          <w:szCs w:val="26"/>
        </w:rPr>
        <w:t>Configurazione Speed, Duplex e Description</w:t>
      </w:r>
      <w:r>
        <w:rPr>
          <w:b/>
          <w:bCs/>
          <w:sz w:val="26"/>
          <w:szCs w:val="26"/>
        </w:rPr>
        <w:t xml:space="preserve">   </w:t>
      </w:r>
    </w:p>
    <w:p w14:paraId="3BBE2473" w14:textId="38344F0C" w:rsidR="005706CB" w:rsidRDefault="005706CB" w:rsidP="005A688B">
      <w:pPr>
        <w:tabs>
          <w:tab w:val="left" w:pos="2600"/>
        </w:tabs>
      </w:pPr>
      <w:r>
        <w:rPr>
          <w:noProof/>
        </w:rPr>
        <w:drawing>
          <wp:anchor distT="0" distB="0" distL="114300" distR="114300" simplePos="0" relativeHeight="251678720" behindDoc="0" locked="0" layoutInCell="1" allowOverlap="1" wp14:anchorId="1FC07D6F" wp14:editId="5A8500CC">
            <wp:simplePos x="0" y="0"/>
            <wp:positionH relativeFrom="column">
              <wp:posOffset>2886710</wp:posOffset>
            </wp:positionH>
            <wp:positionV relativeFrom="paragraph">
              <wp:posOffset>11430</wp:posOffset>
            </wp:positionV>
            <wp:extent cx="3477895" cy="1517650"/>
            <wp:effectExtent l="0" t="0" r="8255" b="6350"/>
            <wp:wrapSquare wrapText="bothSides"/>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477895" cy="1517650"/>
                    </a:xfrm>
                    <a:prstGeom prst="rect">
                      <a:avLst/>
                    </a:prstGeom>
                  </pic:spPr>
                </pic:pic>
              </a:graphicData>
            </a:graphic>
            <wp14:sizeRelH relativeFrom="page">
              <wp14:pctWidth>0</wp14:pctWidth>
            </wp14:sizeRelH>
            <wp14:sizeRelV relativeFrom="page">
              <wp14:pctHeight>0</wp14:pctHeight>
            </wp14:sizeRelV>
          </wp:anchor>
        </w:drawing>
      </w:r>
      <w:r>
        <w:t xml:space="preserve">I dispositivi che supportano diverse velocità autonegoziano quale usare fra loro, per il miglior risultato. </w:t>
      </w:r>
    </w:p>
    <w:p w14:paraId="3A2E32C5" w14:textId="771693E2" w:rsidR="005706CB" w:rsidRDefault="005706CB" w:rsidP="005A688B">
      <w:pPr>
        <w:tabs>
          <w:tab w:val="left" w:pos="2600"/>
        </w:tabs>
      </w:pPr>
      <w:r>
        <w:t xml:space="preserve">In ogni caso si può settare: </w:t>
      </w:r>
      <w:r w:rsidRPr="005706CB">
        <w:rPr>
          <w:b/>
          <w:bCs/>
          <w:i/>
          <w:iCs/>
        </w:rPr>
        <w:t>duplex</w:t>
      </w:r>
      <w:r>
        <w:t xml:space="preserve"> {auto | half | full} e </w:t>
      </w:r>
      <w:r w:rsidRPr="005706CB">
        <w:rPr>
          <w:b/>
          <w:bCs/>
          <w:i/>
          <w:iCs/>
        </w:rPr>
        <w:t>speed</w:t>
      </w:r>
      <w:r>
        <w:t xml:space="preserve"> {auto | 10 | 100 | 1000}.</w:t>
      </w:r>
    </w:p>
    <w:p w14:paraId="121F77CA" w14:textId="32EC05E8" w:rsidR="005706CB" w:rsidRDefault="005706CB" w:rsidP="005A688B">
      <w:pPr>
        <w:tabs>
          <w:tab w:val="left" w:pos="2600"/>
        </w:tabs>
      </w:pPr>
      <w:r>
        <w:t xml:space="preserve">La </w:t>
      </w:r>
      <w:r w:rsidRPr="005706CB">
        <w:rPr>
          <w:b/>
          <w:bCs/>
        </w:rPr>
        <w:t>description</w:t>
      </w:r>
      <w:r>
        <w:rPr>
          <w:b/>
          <w:bCs/>
        </w:rPr>
        <w:t xml:space="preserve"> </w:t>
      </w:r>
      <w:r>
        <w:t>ti permette di aggiungere una descrizione all’interfaccia. Semplice.</w:t>
      </w:r>
    </w:p>
    <w:p w14:paraId="23AB6575" w14:textId="12D14F5C" w:rsidR="005706CB" w:rsidRDefault="00CF0147" w:rsidP="005A688B">
      <w:pPr>
        <w:tabs>
          <w:tab w:val="left" w:pos="2600"/>
        </w:tabs>
      </w:pPr>
      <w:r>
        <w:rPr>
          <w:noProof/>
        </w:rPr>
        <w:drawing>
          <wp:anchor distT="0" distB="0" distL="114300" distR="114300" simplePos="0" relativeHeight="251679744" behindDoc="0" locked="0" layoutInCell="1" allowOverlap="1" wp14:anchorId="4E1510A7" wp14:editId="22A61397">
            <wp:simplePos x="0" y="0"/>
            <wp:positionH relativeFrom="margin">
              <wp:posOffset>25400</wp:posOffset>
            </wp:positionH>
            <wp:positionV relativeFrom="paragraph">
              <wp:posOffset>272415</wp:posOffset>
            </wp:positionV>
            <wp:extent cx="4019550" cy="1093470"/>
            <wp:effectExtent l="0" t="0" r="0" b="0"/>
            <wp:wrapSquare wrapText="bothSides"/>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019550" cy="1093470"/>
                    </a:xfrm>
                    <a:prstGeom prst="rect">
                      <a:avLst/>
                    </a:prstGeom>
                  </pic:spPr>
                </pic:pic>
              </a:graphicData>
            </a:graphic>
            <wp14:sizeRelH relativeFrom="page">
              <wp14:pctWidth>0</wp14:pctWidth>
            </wp14:sizeRelH>
            <wp14:sizeRelV relativeFrom="page">
              <wp14:pctHeight>0</wp14:pctHeight>
            </wp14:sizeRelV>
          </wp:anchor>
        </w:drawing>
      </w:r>
      <w:r w:rsidR="005706CB">
        <w:t xml:space="preserve">Nell’immagine le regole settate valgono </w:t>
      </w:r>
      <w:r w:rsidR="005706CB" w:rsidRPr="00CF0147">
        <w:rPr>
          <w:b/>
          <w:bCs/>
          <w:color w:val="FF0000"/>
          <w:u w:val="single"/>
        </w:rPr>
        <w:t>solo</w:t>
      </w:r>
      <w:r w:rsidR="005706CB">
        <w:t xml:space="preserve"> per l’interfaccia FastEthernet 0/1, e nessun’altra.</w:t>
      </w:r>
    </w:p>
    <w:p w14:paraId="5CE43C9D" w14:textId="25E30F5E" w:rsidR="00CF0147" w:rsidRDefault="00CF0147" w:rsidP="005A688B">
      <w:pPr>
        <w:tabs>
          <w:tab w:val="left" w:pos="2600"/>
        </w:tabs>
      </w:pPr>
      <w:r>
        <w:t xml:space="preserve">Per vedere i dettagli di ogni interfaccia si usa </w:t>
      </w:r>
      <w:r w:rsidRPr="00CF0147">
        <w:rPr>
          <w:b/>
          <w:bCs/>
        </w:rPr>
        <w:t>show interfaces status</w:t>
      </w:r>
      <w:r>
        <w:t>.</w:t>
      </w:r>
    </w:p>
    <w:p w14:paraId="0A04A9F5" w14:textId="0E0A9608" w:rsidR="00CF0147" w:rsidRDefault="00CF0147" w:rsidP="005A688B">
      <w:pPr>
        <w:tabs>
          <w:tab w:val="left" w:pos="2600"/>
        </w:tabs>
      </w:pPr>
      <w:r>
        <w:t>Anche se ci fosse solo una riga di output.</w:t>
      </w:r>
    </w:p>
    <w:p w14:paraId="223CF901" w14:textId="0B306EC3" w:rsidR="00CF0147" w:rsidRDefault="00CF0147" w:rsidP="005A688B">
      <w:pPr>
        <w:tabs>
          <w:tab w:val="left" w:pos="2600"/>
        </w:tabs>
      </w:pPr>
      <w:r>
        <w:t xml:space="preserve">Per la Fa0/1: lo “status” è impostato su </w:t>
      </w:r>
      <w:r w:rsidRPr="00CF0147">
        <w:rPr>
          <w:b/>
          <w:bCs/>
        </w:rPr>
        <w:t>notconnect</w:t>
      </w:r>
      <w:r>
        <w:t xml:space="preserve"> nel senso che al momento non sta lavorando.</w:t>
      </w:r>
    </w:p>
    <w:p w14:paraId="506C4174" w14:textId="2E534BE8" w:rsidR="00CF0147" w:rsidRDefault="00CF0147" w:rsidP="005A688B">
      <w:pPr>
        <w:tabs>
          <w:tab w:val="left" w:pos="2600"/>
        </w:tabs>
      </w:pPr>
      <w:r>
        <w:t>Per la Fa0/2: default config, speed e duplex sono su “auto”, significa che cercherà di negoziare la velocità e la connesione, quando la porta sarà “up”.</w:t>
      </w:r>
    </w:p>
    <w:p w14:paraId="4FE059C0" w14:textId="63A91C0B" w:rsidR="00CF0147" w:rsidRDefault="00CF0147" w:rsidP="005A688B">
      <w:pPr>
        <w:tabs>
          <w:tab w:val="left" w:pos="2600"/>
        </w:tabs>
      </w:pPr>
      <w:r>
        <w:t>Per la Fa0/4: similmente a Fa0/2 è settata di default, la a- davanti su speed e duplex significa che sono parametri già autonegoziati.</w:t>
      </w:r>
    </w:p>
    <w:p w14:paraId="69A5BCE1" w14:textId="076AF2A2" w:rsidR="00CF0147" w:rsidRDefault="00CF0147" w:rsidP="005A688B">
      <w:pPr>
        <w:tabs>
          <w:tab w:val="left" w:pos="2600"/>
        </w:tabs>
      </w:pPr>
    </w:p>
    <w:p w14:paraId="2CEAD6B1" w14:textId="313543C7" w:rsidR="00FD3208" w:rsidRDefault="00FD3208" w:rsidP="005A688B">
      <w:pPr>
        <w:tabs>
          <w:tab w:val="left" w:pos="2600"/>
        </w:tabs>
        <w:rPr>
          <w:b/>
          <w:bCs/>
          <w:sz w:val="26"/>
          <w:szCs w:val="26"/>
        </w:rPr>
      </w:pPr>
      <w:r w:rsidRPr="00FD3208">
        <w:rPr>
          <w:b/>
          <w:bCs/>
          <w:sz w:val="26"/>
          <w:szCs w:val="26"/>
        </w:rPr>
        <w:t xml:space="preserve">Configurare più interfacce con </w:t>
      </w:r>
      <w:r w:rsidR="00891F73">
        <w:rPr>
          <w:b/>
          <w:bCs/>
          <w:sz w:val="26"/>
          <w:szCs w:val="26"/>
        </w:rPr>
        <w:t>“</w:t>
      </w:r>
      <w:r w:rsidRPr="00FD3208">
        <w:rPr>
          <w:b/>
          <w:bCs/>
          <w:sz w:val="26"/>
          <w:szCs w:val="26"/>
        </w:rPr>
        <w:t>Interface Range</w:t>
      </w:r>
      <w:r w:rsidR="00891F73">
        <w:rPr>
          <w:b/>
          <w:bCs/>
          <w:sz w:val="26"/>
          <w:szCs w:val="26"/>
        </w:rPr>
        <w:t>”</w:t>
      </w:r>
    </w:p>
    <w:p w14:paraId="3D5B0F74" w14:textId="77777777" w:rsidR="00891F73" w:rsidRDefault="00FD3208" w:rsidP="005A688B">
      <w:pPr>
        <w:tabs>
          <w:tab w:val="left" w:pos="2600"/>
        </w:tabs>
      </w:pPr>
      <w:r>
        <w:t xml:space="preserve">Nella penultima figura si nota un comando </w:t>
      </w:r>
      <w:r w:rsidRPr="00FD3208">
        <w:rPr>
          <w:b/>
          <w:bCs/>
        </w:rPr>
        <w:t>interface range</w:t>
      </w:r>
      <w:r>
        <w:rPr>
          <w:b/>
          <w:bCs/>
        </w:rPr>
        <w:t xml:space="preserve"> </w:t>
      </w:r>
      <w:r>
        <w:t>che si usa per risparmiare tempo nella configurazione delle interfacce. Il comando, nell’esempio, dice all’IOS di</w:t>
      </w:r>
      <w:r w:rsidR="00891F73">
        <w:t xml:space="preserve"> applicare quella configurazione dall’interfaccia FastEthernet 0/11 alla 0/20. </w:t>
      </w:r>
    </w:p>
    <w:p w14:paraId="6A01DE03" w14:textId="63757F1D" w:rsidR="00FD3208" w:rsidRDefault="00891F73" w:rsidP="005A688B">
      <w:pPr>
        <w:tabs>
          <w:tab w:val="left" w:pos="2600"/>
        </w:tabs>
      </w:pPr>
      <w:r w:rsidRPr="00891F73">
        <w:rPr>
          <w:b/>
          <w:bCs/>
        </w:rPr>
        <w:t>NB</w:t>
      </w:r>
      <w:r>
        <w:t>: Questo è fattibile solo se le interfacce sono dello stesso tipo e sono numerate consecutivamente.</w:t>
      </w:r>
    </w:p>
    <w:p w14:paraId="6AA00606" w14:textId="77777777" w:rsidR="00891F73" w:rsidRDefault="00891F73" w:rsidP="005A688B">
      <w:pPr>
        <w:tabs>
          <w:tab w:val="left" w:pos="2600"/>
        </w:tabs>
        <w:rPr>
          <w:b/>
          <w:bCs/>
          <w:sz w:val="26"/>
          <w:szCs w:val="26"/>
        </w:rPr>
      </w:pPr>
    </w:p>
    <w:p w14:paraId="6B9A3F9F" w14:textId="77777777" w:rsidR="00DB2301" w:rsidRDefault="00DB2301" w:rsidP="005A688B">
      <w:pPr>
        <w:tabs>
          <w:tab w:val="left" w:pos="2600"/>
        </w:tabs>
        <w:rPr>
          <w:b/>
          <w:bCs/>
          <w:sz w:val="26"/>
          <w:szCs w:val="26"/>
        </w:rPr>
      </w:pPr>
    </w:p>
    <w:p w14:paraId="4A160F69" w14:textId="77777777" w:rsidR="00DB2301" w:rsidRDefault="00DB2301" w:rsidP="005A688B">
      <w:pPr>
        <w:tabs>
          <w:tab w:val="left" w:pos="2600"/>
        </w:tabs>
        <w:rPr>
          <w:b/>
          <w:bCs/>
          <w:sz w:val="26"/>
          <w:szCs w:val="26"/>
        </w:rPr>
      </w:pPr>
    </w:p>
    <w:p w14:paraId="5A3C8484" w14:textId="77777777" w:rsidR="00DB2301" w:rsidRDefault="00DB2301" w:rsidP="005A688B">
      <w:pPr>
        <w:tabs>
          <w:tab w:val="left" w:pos="2600"/>
        </w:tabs>
        <w:rPr>
          <w:b/>
          <w:bCs/>
          <w:sz w:val="26"/>
          <w:szCs w:val="26"/>
        </w:rPr>
      </w:pPr>
    </w:p>
    <w:p w14:paraId="53981F40" w14:textId="77777777" w:rsidR="00DB2301" w:rsidRDefault="00DB2301" w:rsidP="005A688B">
      <w:pPr>
        <w:tabs>
          <w:tab w:val="left" w:pos="2600"/>
        </w:tabs>
        <w:rPr>
          <w:b/>
          <w:bCs/>
          <w:sz w:val="26"/>
          <w:szCs w:val="26"/>
        </w:rPr>
      </w:pPr>
    </w:p>
    <w:p w14:paraId="2D9A6DCD" w14:textId="5EB4A7D9" w:rsidR="00891F73" w:rsidRPr="00891F73" w:rsidRDefault="00891F73" w:rsidP="005A688B">
      <w:pPr>
        <w:tabs>
          <w:tab w:val="left" w:pos="2600"/>
        </w:tabs>
        <w:rPr>
          <w:b/>
          <w:bCs/>
          <w:sz w:val="26"/>
          <w:szCs w:val="26"/>
        </w:rPr>
      </w:pPr>
      <w:r w:rsidRPr="00891F73">
        <w:rPr>
          <w:b/>
          <w:bCs/>
          <w:sz w:val="26"/>
          <w:szCs w:val="26"/>
        </w:rPr>
        <w:lastRenderedPageBreak/>
        <w:t>Controllare le interfacce “amministrativamente”</w:t>
      </w:r>
    </w:p>
    <w:p w14:paraId="2126A0B9" w14:textId="77777777" w:rsidR="004221F0" w:rsidRDefault="00891F73" w:rsidP="005A688B">
      <w:pPr>
        <w:tabs>
          <w:tab w:val="left" w:pos="2600"/>
        </w:tabs>
        <w:rPr>
          <w:noProof/>
        </w:rPr>
      </w:pPr>
      <w:r>
        <w:rPr>
          <w:noProof/>
        </w:rPr>
        <w:drawing>
          <wp:anchor distT="0" distB="0" distL="114300" distR="114300" simplePos="0" relativeHeight="251680768" behindDoc="0" locked="0" layoutInCell="1" allowOverlap="1" wp14:anchorId="40B38AEC" wp14:editId="5073C766">
            <wp:simplePos x="0" y="0"/>
            <wp:positionH relativeFrom="column">
              <wp:posOffset>2683510</wp:posOffset>
            </wp:positionH>
            <wp:positionV relativeFrom="paragraph">
              <wp:posOffset>606425</wp:posOffset>
            </wp:positionV>
            <wp:extent cx="3990340" cy="1098550"/>
            <wp:effectExtent l="0" t="0" r="0" b="6350"/>
            <wp:wrapSquare wrapText="bothSides"/>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990340" cy="1098550"/>
                    </a:xfrm>
                    <a:prstGeom prst="rect">
                      <a:avLst/>
                    </a:prstGeom>
                  </pic:spPr>
                </pic:pic>
              </a:graphicData>
            </a:graphic>
            <wp14:sizeRelH relativeFrom="page">
              <wp14:pctWidth>0</wp14:pctWidth>
            </wp14:sizeRelH>
            <wp14:sizeRelV relativeFrom="page">
              <wp14:pctHeight>0</wp14:pctHeight>
            </wp14:sizeRelV>
          </wp:anchor>
        </w:drawing>
      </w:r>
      <w:r>
        <w:t xml:space="preserve">E’ necessario poter decidere quali interfacce devono essere </w:t>
      </w:r>
      <w:r w:rsidRPr="00891F73">
        <w:rPr>
          <w:b/>
          <w:bCs/>
        </w:rPr>
        <w:t>up</w:t>
      </w:r>
      <w:r>
        <w:t xml:space="preserve"> e quali </w:t>
      </w:r>
      <w:r w:rsidRPr="00891F73">
        <w:rPr>
          <w:b/>
          <w:bCs/>
        </w:rPr>
        <w:t>down</w:t>
      </w:r>
      <w:r>
        <w:t xml:space="preserve"> senza il bisogno di farlo fisicamente, per questo Cisco usa due comandi per abilitare o disabilitare una porta: </w:t>
      </w:r>
      <w:r w:rsidRPr="00891F73">
        <w:rPr>
          <w:b/>
          <w:bCs/>
        </w:rPr>
        <w:t>no shutdown e shutdown</w:t>
      </w:r>
      <w:r>
        <w:rPr>
          <w:b/>
          <w:bCs/>
        </w:rPr>
        <w:t>.</w:t>
      </w:r>
      <w:r w:rsidRPr="00891F73">
        <w:rPr>
          <w:noProof/>
        </w:rPr>
        <w:t xml:space="preserve"> </w:t>
      </w:r>
    </w:p>
    <w:p w14:paraId="06FAC761" w14:textId="78A3C760" w:rsidR="00891F73" w:rsidRDefault="00891F73" w:rsidP="005A688B">
      <w:pPr>
        <w:tabs>
          <w:tab w:val="left" w:pos="2600"/>
        </w:tabs>
        <w:rPr>
          <w:b/>
          <w:bCs/>
        </w:rPr>
      </w:pPr>
      <w:r>
        <w:rPr>
          <w:noProof/>
        </w:rPr>
        <w:t xml:space="preserve">Nell’immagine (&gt;) </w:t>
      </w:r>
      <w:r w:rsidR="004221F0">
        <w:rPr>
          <w:noProof/>
        </w:rPr>
        <w:t xml:space="preserve">SW1 sta lavorando sulla F0/1, l’user si connette alla console e la </w:t>
      </w:r>
      <w:r w:rsidR="004221F0" w:rsidRPr="004221F0">
        <w:rPr>
          <w:b/>
          <w:bCs/>
          <w:noProof/>
        </w:rPr>
        <w:t>disabilita</w:t>
      </w:r>
      <w:r w:rsidR="004221F0">
        <w:rPr>
          <w:noProof/>
        </w:rPr>
        <w:t xml:space="preserve"> con “</w:t>
      </w:r>
      <w:r w:rsidR="004221F0" w:rsidRPr="004221F0">
        <w:rPr>
          <w:b/>
          <w:bCs/>
          <w:noProof/>
        </w:rPr>
        <w:t>shutdown</w:t>
      </w:r>
      <w:r w:rsidR="004221F0">
        <w:rPr>
          <w:noProof/>
        </w:rPr>
        <w:t>”, la console restituisce con un messaggio in cui avvisa che la porta è “amministrativamente” down.</w:t>
      </w:r>
    </w:p>
    <w:p w14:paraId="1CAB5357" w14:textId="04CF3283" w:rsidR="00891F73" w:rsidRDefault="004221F0" w:rsidP="005A688B">
      <w:pPr>
        <w:tabs>
          <w:tab w:val="left" w:pos="2600"/>
        </w:tabs>
      </w:pPr>
      <w:r>
        <w:t xml:space="preserve">Per </w:t>
      </w:r>
      <w:r w:rsidRPr="004221F0">
        <w:rPr>
          <w:b/>
          <w:bCs/>
        </w:rPr>
        <w:t>riportarla su</w:t>
      </w:r>
      <w:r>
        <w:t xml:space="preserve"> l’unica cosa che devi fare è lo stesso procedimento ma con “</w:t>
      </w:r>
      <w:r w:rsidRPr="004221F0">
        <w:rPr>
          <w:b/>
          <w:bCs/>
        </w:rPr>
        <w:t>no shutdown</w:t>
      </w:r>
      <w:r>
        <w:t>”.</w:t>
      </w:r>
    </w:p>
    <w:p w14:paraId="10169401" w14:textId="7B65F4B1" w:rsidR="004221F0" w:rsidRDefault="004221F0" w:rsidP="005A688B">
      <w:pPr>
        <w:tabs>
          <w:tab w:val="left" w:pos="2600"/>
        </w:tabs>
      </w:pPr>
      <w:r w:rsidRPr="004221F0">
        <w:t xml:space="preserve">Il comando </w:t>
      </w:r>
      <w:r w:rsidRPr="004221F0">
        <w:rPr>
          <w:b/>
          <w:bCs/>
        </w:rPr>
        <w:t>show interfaces status</w:t>
      </w:r>
      <w:r>
        <w:t xml:space="preserve"> lista un solo output, quando la porta è down l’output è “</w:t>
      </w:r>
      <w:r w:rsidRPr="004221F0">
        <w:rPr>
          <w:b/>
          <w:bCs/>
        </w:rPr>
        <w:t>disabled</w:t>
      </w:r>
      <w:r>
        <w:t>”.</w:t>
      </w:r>
    </w:p>
    <w:p w14:paraId="3C757BDA" w14:textId="15CEC909" w:rsidR="008F6B5E" w:rsidRDefault="00176B19" w:rsidP="005A688B">
      <w:pPr>
        <w:tabs>
          <w:tab w:val="left" w:pos="2600"/>
        </w:tabs>
      </w:pPr>
      <w:r>
        <w:rPr>
          <w:noProof/>
        </w:rPr>
        <w:drawing>
          <wp:anchor distT="0" distB="0" distL="114300" distR="114300" simplePos="0" relativeHeight="251681792" behindDoc="0" locked="0" layoutInCell="1" allowOverlap="1" wp14:anchorId="53341BB0" wp14:editId="390318DD">
            <wp:simplePos x="0" y="0"/>
            <wp:positionH relativeFrom="margin">
              <wp:align>left</wp:align>
            </wp:positionH>
            <wp:positionV relativeFrom="paragraph">
              <wp:posOffset>8890</wp:posOffset>
            </wp:positionV>
            <wp:extent cx="4135755" cy="1054100"/>
            <wp:effectExtent l="0" t="0" r="0"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135755" cy="1054100"/>
                    </a:xfrm>
                    <a:prstGeom prst="rect">
                      <a:avLst/>
                    </a:prstGeom>
                  </pic:spPr>
                </pic:pic>
              </a:graphicData>
            </a:graphic>
            <wp14:sizeRelH relativeFrom="page">
              <wp14:pctWidth>0</wp14:pctWidth>
            </wp14:sizeRelH>
            <wp14:sizeRelV relativeFrom="page">
              <wp14:pctHeight>0</wp14:pctHeight>
            </wp14:sizeRelV>
          </wp:anchor>
        </w:drawing>
      </w:r>
      <w:r w:rsidR="008F6B5E">
        <w:t xml:space="preserve">Invece il </w:t>
      </w:r>
      <w:r w:rsidR="008F6B5E" w:rsidRPr="008F6B5E">
        <w:rPr>
          <w:b/>
          <w:bCs/>
        </w:rPr>
        <w:t>show interfaces</w:t>
      </w:r>
      <w:r w:rsidR="008F6B5E">
        <w:rPr>
          <w:b/>
          <w:bCs/>
        </w:rPr>
        <w:t xml:space="preserve"> </w:t>
      </w:r>
      <w:r w:rsidR="008F6B5E">
        <w:t xml:space="preserve">nella riga sotto lista molte righe di output (tagliate dallo screen) per interfaccia, dando molti più dettagli. </w:t>
      </w:r>
    </w:p>
    <w:p w14:paraId="641AC2A7" w14:textId="77777777" w:rsidR="008F6B5E" w:rsidRDefault="008F6B5E" w:rsidP="005A688B">
      <w:pPr>
        <w:tabs>
          <w:tab w:val="left" w:pos="2600"/>
        </w:tabs>
        <w:rPr>
          <w:b/>
          <w:bCs/>
          <w:sz w:val="26"/>
          <w:szCs w:val="26"/>
        </w:rPr>
      </w:pPr>
    </w:p>
    <w:p w14:paraId="323ADED0" w14:textId="71AA703C" w:rsidR="008F6B5E" w:rsidRDefault="008F6B5E" w:rsidP="005A688B">
      <w:pPr>
        <w:tabs>
          <w:tab w:val="left" w:pos="2600"/>
        </w:tabs>
        <w:rPr>
          <w:b/>
          <w:bCs/>
          <w:sz w:val="26"/>
          <w:szCs w:val="26"/>
        </w:rPr>
      </w:pPr>
      <w:r w:rsidRPr="008F6B5E">
        <w:rPr>
          <w:b/>
          <w:bCs/>
          <w:sz w:val="26"/>
          <w:szCs w:val="26"/>
        </w:rPr>
        <w:t>Rimuovere Configurazioni con il No Command</w:t>
      </w:r>
    </w:p>
    <w:p w14:paraId="32A09965" w14:textId="33F19B76" w:rsidR="008F6B5E" w:rsidRDefault="008F6B5E" w:rsidP="005A688B">
      <w:pPr>
        <w:tabs>
          <w:tab w:val="left" w:pos="2600"/>
        </w:tabs>
      </w:pPr>
      <w:r>
        <w:t>Se hai settato una configurazione con determinati comandi, alle volte mettendo “</w:t>
      </w:r>
      <w:r w:rsidRPr="008F6B5E">
        <w:rPr>
          <w:b/>
          <w:bCs/>
        </w:rPr>
        <w:t>no</w:t>
      </w:r>
      <w:r>
        <w:t>” davanti a quel comando si può cancellare quella configurazione.</w:t>
      </w:r>
    </w:p>
    <w:p w14:paraId="2ACFD4BD" w14:textId="3B3D3A6B" w:rsidR="008F6B5E" w:rsidRDefault="008F6B5E" w:rsidP="005A688B">
      <w:pPr>
        <w:tabs>
          <w:tab w:val="left" w:pos="2600"/>
        </w:tabs>
      </w:pPr>
      <w:r>
        <w:t xml:space="preserve">Per esempio se hai settato la </w:t>
      </w:r>
      <w:r w:rsidRPr="008F6B5E">
        <w:rPr>
          <w:b/>
          <w:bCs/>
        </w:rPr>
        <w:t>speed 100</w:t>
      </w:r>
      <w:r>
        <w:t xml:space="preserve">, dando </w:t>
      </w:r>
      <w:r w:rsidRPr="008F6B5E">
        <w:rPr>
          <w:b/>
          <w:bCs/>
        </w:rPr>
        <w:t>no speed</w:t>
      </w:r>
      <w:r>
        <w:t xml:space="preserve"> la velocità torna in default (</w:t>
      </w:r>
      <w:r w:rsidRPr="008F6B5E">
        <w:rPr>
          <w:b/>
          <w:bCs/>
        </w:rPr>
        <w:t>auto</w:t>
      </w:r>
      <w:r>
        <w:t>). Stessa logica per il duplex e per la description.</w:t>
      </w:r>
    </w:p>
    <w:p w14:paraId="36F6FE4D" w14:textId="5D392DB3" w:rsidR="006B7D93" w:rsidRDefault="006B7D93" w:rsidP="005A688B">
      <w:pPr>
        <w:tabs>
          <w:tab w:val="left" w:pos="2600"/>
        </w:tabs>
      </w:pPr>
      <w:r>
        <w:rPr>
          <w:noProof/>
        </w:rPr>
        <w:drawing>
          <wp:anchor distT="0" distB="0" distL="114300" distR="114300" simplePos="0" relativeHeight="251682816" behindDoc="0" locked="0" layoutInCell="1" allowOverlap="1" wp14:anchorId="26381E66" wp14:editId="0A37A1EE">
            <wp:simplePos x="0" y="0"/>
            <wp:positionH relativeFrom="column">
              <wp:posOffset>-2540</wp:posOffset>
            </wp:positionH>
            <wp:positionV relativeFrom="paragraph">
              <wp:posOffset>0</wp:posOffset>
            </wp:positionV>
            <wp:extent cx="2567996" cy="2317750"/>
            <wp:effectExtent l="0" t="0" r="3810" b="6350"/>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567996" cy="2317750"/>
                    </a:xfrm>
                    <a:prstGeom prst="rect">
                      <a:avLst/>
                    </a:prstGeom>
                  </pic:spPr>
                </pic:pic>
              </a:graphicData>
            </a:graphic>
            <wp14:sizeRelH relativeFrom="page">
              <wp14:pctWidth>0</wp14:pctWidth>
            </wp14:sizeRelH>
            <wp14:sizeRelV relativeFrom="page">
              <wp14:pctHeight>0</wp14:pctHeight>
            </wp14:sizeRelV>
          </wp:anchor>
        </w:drawing>
      </w:r>
      <w:r>
        <w:t xml:space="preserve">Nell’immagine (&lt;) si vede la porta F0/2 dello switch SW1 configurato con </w:t>
      </w:r>
      <w:r w:rsidRPr="006B7D93">
        <w:rPr>
          <w:b/>
          <w:bCs/>
        </w:rPr>
        <w:t>speed 100, duplex full e description link to 2901-2, poi shutdown</w:t>
      </w:r>
      <w:r>
        <w:t>.</w:t>
      </w:r>
    </w:p>
    <w:p w14:paraId="2612400C" w14:textId="77777777" w:rsidR="008F6B5E" w:rsidRPr="008F6B5E" w:rsidRDefault="008F6B5E" w:rsidP="005A688B">
      <w:pPr>
        <w:tabs>
          <w:tab w:val="left" w:pos="2600"/>
        </w:tabs>
      </w:pPr>
    </w:p>
    <w:p w14:paraId="1A6CDD14" w14:textId="77777777" w:rsidR="008F6B5E" w:rsidRPr="008F6B5E" w:rsidRDefault="008F6B5E" w:rsidP="005A688B">
      <w:pPr>
        <w:tabs>
          <w:tab w:val="left" w:pos="2600"/>
        </w:tabs>
      </w:pPr>
    </w:p>
    <w:p w14:paraId="326667FD" w14:textId="1DB02B61" w:rsidR="005706CB" w:rsidRPr="004221F0" w:rsidRDefault="005706CB" w:rsidP="005A688B">
      <w:pPr>
        <w:tabs>
          <w:tab w:val="left" w:pos="2600"/>
        </w:tabs>
      </w:pPr>
    </w:p>
    <w:p w14:paraId="39BC154C" w14:textId="77777777" w:rsidR="006B7D93" w:rsidRDefault="006B7D93" w:rsidP="005A688B">
      <w:pPr>
        <w:tabs>
          <w:tab w:val="left" w:pos="2600"/>
        </w:tabs>
      </w:pPr>
    </w:p>
    <w:p w14:paraId="0A7CF33F" w14:textId="57AA423D" w:rsidR="005706CB" w:rsidRPr="004221F0" w:rsidRDefault="006B7D93" w:rsidP="005A688B">
      <w:pPr>
        <w:tabs>
          <w:tab w:val="left" w:pos="2600"/>
        </w:tabs>
      </w:pPr>
      <w:r>
        <w:t>(&lt;) Qui la configurazione viene tutta tolta.</w:t>
      </w:r>
    </w:p>
    <w:p w14:paraId="19CAED6E" w14:textId="68089583" w:rsidR="005706CB" w:rsidRDefault="006B7D93" w:rsidP="005A688B">
      <w:pPr>
        <w:tabs>
          <w:tab w:val="left" w:pos="2600"/>
        </w:tabs>
      </w:pPr>
      <w:r>
        <w:rPr>
          <w:noProof/>
        </w:rPr>
        <w:drawing>
          <wp:anchor distT="0" distB="0" distL="114300" distR="114300" simplePos="0" relativeHeight="251683840" behindDoc="0" locked="0" layoutInCell="1" allowOverlap="1" wp14:anchorId="139320E3" wp14:editId="5CEC3134">
            <wp:simplePos x="0" y="0"/>
            <wp:positionH relativeFrom="margin">
              <wp:posOffset>3655060</wp:posOffset>
            </wp:positionH>
            <wp:positionV relativeFrom="paragraph">
              <wp:posOffset>7620</wp:posOffset>
            </wp:positionV>
            <wp:extent cx="2552700" cy="1582420"/>
            <wp:effectExtent l="0" t="0" r="0" b="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552700" cy="1582420"/>
                    </a:xfrm>
                    <a:prstGeom prst="rect">
                      <a:avLst/>
                    </a:prstGeom>
                  </pic:spPr>
                </pic:pic>
              </a:graphicData>
            </a:graphic>
            <wp14:sizeRelH relativeFrom="page">
              <wp14:pctWidth>0</wp14:pctWidth>
            </wp14:sizeRelH>
            <wp14:sizeRelV relativeFrom="page">
              <wp14:pctHeight>0</wp14:pctHeight>
            </wp14:sizeRelV>
          </wp:anchor>
        </w:drawing>
      </w:r>
    </w:p>
    <w:p w14:paraId="66F6E397" w14:textId="7CF54297" w:rsidR="00131278" w:rsidRDefault="006B7D93" w:rsidP="005A688B">
      <w:pPr>
        <w:tabs>
          <w:tab w:val="left" w:pos="2600"/>
        </w:tabs>
      </w:pPr>
      <w:bookmarkStart w:id="1" w:name="_culo"/>
      <w:bookmarkEnd w:id="1"/>
      <w:r>
        <w:t xml:space="preserve">Infatti quando si da il </w:t>
      </w:r>
      <w:r w:rsidRPr="006B7D93">
        <w:rPr>
          <w:b/>
          <w:bCs/>
        </w:rPr>
        <w:t>show running-config</w:t>
      </w:r>
      <w:r>
        <w:t xml:space="preserve"> (&gt;) il comando non restituisce nulla. </w:t>
      </w:r>
    </w:p>
    <w:p w14:paraId="4E71C00D" w14:textId="47C7D923" w:rsidR="006B7D93" w:rsidRDefault="006B7D93" w:rsidP="005A688B">
      <w:pPr>
        <w:tabs>
          <w:tab w:val="left" w:pos="2600"/>
        </w:tabs>
      </w:pPr>
      <w:r w:rsidRPr="006B7D93">
        <w:rPr>
          <w:b/>
          <w:bCs/>
        </w:rPr>
        <w:t>NB</w:t>
      </w:r>
      <w:r>
        <w:t xml:space="preserve">: Tipicamente il comando </w:t>
      </w:r>
      <w:r w:rsidRPr="006B7D93">
        <w:rPr>
          <w:b/>
          <w:bCs/>
        </w:rPr>
        <w:t>show running-config</w:t>
      </w:r>
      <w:r>
        <w:t xml:space="preserve"> </w:t>
      </w:r>
      <w:r w:rsidR="00611500">
        <w:t xml:space="preserve">e </w:t>
      </w:r>
      <w:r w:rsidR="00611500" w:rsidRPr="00611500">
        <w:rPr>
          <w:b/>
          <w:bCs/>
        </w:rPr>
        <w:t>show startup-config</w:t>
      </w:r>
      <w:r w:rsidR="00611500">
        <w:t xml:space="preserve"> </w:t>
      </w:r>
      <w:r w:rsidRPr="006B7D93">
        <w:rPr>
          <w:b/>
          <w:bCs/>
          <w:u w:val="single"/>
        </w:rPr>
        <w:t>NON</w:t>
      </w:r>
      <w:r>
        <w:t xml:space="preserve"> mostra</w:t>
      </w:r>
      <w:r w:rsidR="00611500">
        <w:t>no</w:t>
      </w:r>
      <w:r>
        <w:t xml:space="preserve"> la configurazione di default, il fatto che l’output sia vuoto è segno che la configurazione è tornata in default.</w:t>
      </w:r>
    </w:p>
    <w:p w14:paraId="58E1E490" w14:textId="6C2873FA" w:rsidR="00611500" w:rsidRDefault="00611500" w:rsidP="005A688B">
      <w:pPr>
        <w:tabs>
          <w:tab w:val="left" w:pos="2600"/>
        </w:tabs>
      </w:pPr>
    </w:p>
    <w:p w14:paraId="1022812D" w14:textId="4203A5AC" w:rsidR="006B7D93" w:rsidRDefault="00611500" w:rsidP="005A688B">
      <w:pPr>
        <w:tabs>
          <w:tab w:val="left" w:pos="2600"/>
        </w:tabs>
        <w:rPr>
          <w:b/>
          <w:bCs/>
          <w:sz w:val="26"/>
          <w:szCs w:val="26"/>
        </w:rPr>
      </w:pPr>
      <w:r w:rsidRPr="00611500">
        <w:rPr>
          <w:b/>
          <w:bCs/>
          <w:sz w:val="26"/>
          <w:szCs w:val="26"/>
        </w:rPr>
        <w:t>Autonegoziazione</w:t>
      </w:r>
    </w:p>
    <w:p w14:paraId="20F79A2B" w14:textId="31036726" w:rsidR="00611500" w:rsidRDefault="00BC1AF2" w:rsidP="005A688B">
      <w:pPr>
        <w:tabs>
          <w:tab w:val="left" w:pos="2600"/>
        </w:tabs>
      </w:pPr>
      <w:r>
        <w:t>Come funziona? La IEEE ha uno standard (</w:t>
      </w:r>
      <w:r w:rsidRPr="00936A93">
        <w:rPr>
          <w:b/>
          <w:bCs/>
        </w:rPr>
        <w:t>802.3u</w:t>
      </w:r>
      <w:r>
        <w:t>) dove due device si mandano segnali elettrici per capire a quale frequenza possono comunicare.</w:t>
      </w:r>
    </w:p>
    <w:p w14:paraId="6A98DAD8" w14:textId="741AD2F0" w:rsidR="00BC1AF2" w:rsidRDefault="00BC1AF2" w:rsidP="005A688B">
      <w:pPr>
        <w:tabs>
          <w:tab w:val="left" w:pos="2600"/>
        </w:tabs>
      </w:pPr>
      <w:r>
        <w:rPr>
          <w:noProof/>
        </w:rPr>
        <w:drawing>
          <wp:anchor distT="0" distB="0" distL="114300" distR="114300" simplePos="0" relativeHeight="251684864" behindDoc="0" locked="0" layoutInCell="1" allowOverlap="1" wp14:anchorId="441B3AA5" wp14:editId="1411979D">
            <wp:simplePos x="0" y="0"/>
            <wp:positionH relativeFrom="column">
              <wp:posOffset>-167640</wp:posOffset>
            </wp:positionH>
            <wp:positionV relativeFrom="paragraph">
              <wp:posOffset>57785</wp:posOffset>
            </wp:positionV>
            <wp:extent cx="2441632" cy="1885950"/>
            <wp:effectExtent l="0" t="0" r="0" b="0"/>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441632" cy="1885950"/>
                    </a:xfrm>
                    <a:prstGeom prst="rect">
                      <a:avLst/>
                    </a:prstGeom>
                  </pic:spPr>
                </pic:pic>
              </a:graphicData>
            </a:graphic>
            <wp14:sizeRelH relativeFrom="page">
              <wp14:pctWidth>0</wp14:pctWidth>
            </wp14:sizeRelH>
            <wp14:sizeRelV relativeFrom="page">
              <wp14:pctHeight>0</wp14:pctHeight>
            </wp14:sizeRelV>
          </wp:anchor>
        </w:drawing>
      </w:r>
    </w:p>
    <w:p w14:paraId="530264E0" w14:textId="2089EEA6" w:rsidR="00BC1AF2" w:rsidRDefault="00BC1AF2" w:rsidP="005A688B">
      <w:pPr>
        <w:tabs>
          <w:tab w:val="left" w:pos="2600"/>
        </w:tabs>
      </w:pPr>
      <w:r>
        <w:t>Per esempio, nel primo caso l’interfaccia dello switch chiede al PC1 se possono andare a 1000Mbps ma la NIC risponde che al max va a 10Mbps, di conseguenza scelgono la maggior velocità supportata da entrambi e la miglior duplex possibile. Idem per PC2 e PC3.</w:t>
      </w:r>
    </w:p>
    <w:p w14:paraId="66951A43" w14:textId="01F22088" w:rsidR="00BC1AF2" w:rsidRDefault="00BC1AF2" w:rsidP="005A688B">
      <w:pPr>
        <w:tabs>
          <w:tab w:val="left" w:pos="2600"/>
        </w:tabs>
      </w:pPr>
      <w:r>
        <w:t>Quando l’autonegoziazione viene disabilitata su un dispositivo che viene collegato ad un altro device che invece ce l’ha attiva, la connessione tra i due potrebbe non funzionare o funziona male.</w:t>
      </w:r>
    </w:p>
    <w:p w14:paraId="40D6A140" w14:textId="294DB730" w:rsidR="00BC1AF2" w:rsidRDefault="00BC1AF2" w:rsidP="005A688B">
      <w:pPr>
        <w:tabs>
          <w:tab w:val="left" w:pos="2600"/>
        </w:tabs>
      </w:pPr>
    </w:p>
    <w:p w14:paraId="25797AF7" w14:textId="5BF68A3B" w:rsidR="00BC1AF2" w:rsidRDefault="00BC1AF2" w:rsidP="005A688B">
      <w:pPr>
        <w:tabs>
          <w:tab w:val="left" w:pos="2600"/>
        </w:tabs>
      </w:pPr>
      <w:r>
        <w:t xml:space="preserve">La IEEE definisce alcune regole che i device devono seguire quando </w:t>
      </w:r>
      <w:r w:rsidRPr="00936A93">
        <w:rPr>
          <w:b/>
          <w:bCs/>
        </w:rPr>
        <w:t>l’autonegoziazione fallisce</w:t>
      </w:r>
      <w:r>
        <w:t>:</w:t>
      </w:r>
    </w:p>
    <w:p w14:paraId="2283E4D5" w14:textId="4F4996A3" w:rsidR="00BC1AF2" w:rsidRDefault="00936A93" w:rsidP="00C5794A">
      <w:pPr>
        <w:pStyle w:val="Paragrafoelenco"/>
        <w:numPr>
          <w:ilvl w:val="0"/>
          <w:numId w:val="7"/>
        </w:numPr>
        <w:tabs>
          <w:tab w:val="left" w:pos="2600"/>
        </w:tabs>
      </w:pPr>
      <w:r>
        <w:t xml:space="preserve">usare la velocità più </w:t>
      </w:r>
      <w:r w:rsidRPr="00936A93">
        <w:rPr>
          <w:b/>
          <w:bCs/>
        </w:rPr>
        <w:t>bassa</w:t>
      </w:r>
      <w:r>
        <w:t xml:space="preserve"> possibile.</w:t>
      </w:r>
    </w:p>
    <w:p w14:paraId="5524C2BB" w14:textId="1EB5B8E0" w:rsidR="00936A93" w:rsidRDefault="00936A93" w:rsidP="00C5794A">
      <w:pPr>
        <w:pStyle w:val="Paragrafoelenco"/>
        <w:numPr>
          <w:ilvl w:val="0"/>
          <w:numId w:val="7"/>
        </w:numPr>
        <w:tabs>
          <w:tab w:val="left" w:pos="2600"/>
        </w:tabs>
      </w:pPr>
      <w:r>
        <w:t xml:space="preserve">se la tua </w:t>
      </w:r>
      <w:r w:rsidRPr="00936A93">
        <w:rPr>
          <w:b/>
          <w:bCs/>
        </w:rPr>
        <w:t>velocità è &gt; 100</w:t>
      </w:r>
      <w:r>
        <w:t xml:space="preserve"> usare il </w:t>
      </w:r>
      <w:r w:rsidRPr="00936A93">
        <w:rPr>
          <w:b/>
          <w:bCs/>
        </w:rPr>
        <w:t>full duplex</w:t>
      </w:r>
      <w:r>
        <w:t xml:space="preserve">, se è </w:t>
      </w:r>
      <w:r w:rsidRPr="00936A93">
        <w:rPr>
          <w:b/>
          <w:bCs/>
        </w:rPr>
        <w:t>&lt; o =</w:t>
      </w:r>
      <w:r>
        <w:t xml:space="preserve"> usare </w:t>
      </w:r>
      <w:r w:rsidRPr="00936A93">
        <w:rPr>
          <w:b/>
          <w:bCs/>
        </w:rPr>
        <w:t>half</w:t>
      </w:r>
      <w:r>
        <w:t>.</w:t>
      </w:r>
    </w:p>
    <w:p w14:paraId="35C3EF56" w14:textId="4808C1BC" w:rsidR="00936A93" w:rsidRDefault="00936A93" w:rsidP="00936A93">
      <w:pPr>
        <w:tabs>
          <w:tab w:val="left" w:pos="2600"/>
        </w:tabs>
      </w:pPr>
      <w:r>
        <w:t>Gli switch possono prendere decisioni migliori rispetto alle regole imposte sopra, perché possono captare la velocità usata dagli altri device quando l’autonegoziazione fallisce. Di conseguenza si comportano in modo leggermente diverso:</w:t>
      </w:r>
    </w:p>
    <w:p w14:paraId="12FD149A" w14:textId="351DE390" w:rsidR="00936A93" w:rsidRDefault="00936A93" w:rsidP="00C5794A">
      <w:pPr>
        <w:pStyle w:val="Paragrafoelenco"/>
        <w:numPr>
          <w:ilvl w:val="0"/>
          <w:numId w:val="8"/>
        </w:numPr>
        <w:tabs>
          <w:tab w:val="left" w:pos="2600"/>
        </w:tabs>
      </w:pPr>
      <w:r>
        <w:t>captano la velocità dell’altro device senza l’autonegoziazione, ma se falliscono, rispettano la regola.</w:t>
      </w:r>
    </w:p>
    <w:p w14:paraId="56AFDD48" w14:textId="592F767D" w:rsidR="00936A93" w:rsidRDefault="00010130" w:rsidP="00C5794A">
      <w:pPr>
        <w:pStyle w:val="Paragrafoelenco"/>
        <w:numPr>
          <w:ilvl w:val="0"/>
          <w:numId w:val="8"/>
        </w:numPr>
        <w:tabs>
          <w:tab w:val="left" w:pos="2600"/>
        </w:tabs>
      </w:pPr>
      <w:r>
        <w:rPr>
          <w:noProof/>
        </w:rPr>
        <w:drawing>
          <wp:anchor distT="0" distB="0" distL="114300" distR="114300" simplePos="0" relativeHeight="251685888" behindDoc="0" locked="0" layoutInCell="1" allowOverlap="1" wp14:anchorId="2CE1398D" wp14:editId="5B30BE89">
            <wp:simplePos x="0" y="0"/>
            <wp:positionH relativeFrom="column">
              <wp:posOffset>-34290</wp:posOffset>
            </wp:positionH>
            <wp:positionV relativeFrom="paragraph">
              <wp:posOffset>294640</wp:posOffset>
            </wp:positionV>
            <wp:extent cx="2680823" cy="1993900"/>
            <wp:effectExtent l="0" t="0" r="5715" b="635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680823" cy="1993900"/>
                    </a:xfrm>
                    <a:prstGeom prst="rect">
                      <a:avLst/>
                    </a:prstGeom>
                  </pic:spPr>
                </pic:pic>
              </a:graphicData>
            </a:graphic>
            <wp14:sizeRelH relativeFrom="page">
              <wp14:pctWidth>0</wp14:pctWidth>
            </wp14:sizeRelH>
            <wp14:sizeRelV relativeFrom="page">
              <wp14:pctHeight>0</wp14:pctHeight>
            </wp14:sizeRelV>
          </wp:anchor>
        </w:drawing>
      </w:r>
      <w:r w:rsidR="00936A93">
        <w:t>uguale al 2. sopra.</w:t>
      </w:r>
    </w:p>
    <w:p w14:paraId="220EC1E7" w14:textId="538CBCAF" w:rsidR="00936A93" w:rsidRDefault="00936A93" w:rsidP="00936A93">
      <w:pPr>
        <w:tabs>
          <w:tab w:val="left" w:pos="2600"/>
        </w:tabs>
      </w:pPr>
      <w:r>
        <w:t xml:space="preserve">Nel primo caso, lo switch ascolta i segnali elettrici del collegamento e capisce che il PC1 va a </w:t>
      </w:r>
      <w:r w:rsidRPr="00010130">
        <w:rPr>
          <w:b/>
          <w:bCs/>
        </w:rPr>
        <w:t>100Mbps</w:t>
      </w:r>
      <w:r>
        <w:t>, di conseguenza imposta la velocità a 100Mbps e</w:t>
      </w:r>
      <w:r w:rsidR="00010130">
        <w:t xml:space="preserve">, ovviamente, usando le </w:t>
      </w:r>
      <w:r w:rsidR="00010130" w:rsidRPr="00010130">
        <w:rPr>
          <w:b/>
          <w:bCs/>
        </w:rPr>
        <w:t xml:space="preserve">IEEE </w:t>
      </w:r>
      <w:r w:rsidR="00010130">
        <w:rPr>
          <w:b/>
          <w:bCs/>
        </w:rPr>
        <w:t>autonegoziation default</w:t>
      </w:r>
      <w:r w:rsidR="00010130">
        <w:t xml:space="preserve"> setta in </w:t>
      </w:r>
      <w:r w:rsidR="00010130" w:rsidRPr="00010130">
        <w:rPr>
          <w:b/>
          <w:bCs/>
        </w:rPr>
        <w:t>half duplex</w:t>
      </w:r>
      <w:r w:rsidR="00010130">
        <w:t>.</w:t>
      </w:r>
    </w:p>
    <w:p w14:paraId="28269E63" w14:textId="2DA9B0F4" w:rsidR="00010130" w:rsidRDefault="00010130" w:rsidP="00936A93">
      <w:pPr>
        <w:tabs>
          <w:tab w:val="left" w:pos="2600"/>
        </w:tabs>
      </w:pPr>
      <w:r>
        <w:t xml:space="preserve">Invece nel secondo caso usa gli stessi step logici del primo caso, ma sceglie </w:t>
      </w:r>
      <w:r w:rsidRPr="00010130">
        <w:rPr>
          <w:b/>
          <w:bCs/>
        </w:rPr>
        <w:t>full-duplex</w:t>
      </w:r>
      <w:r>
        <w:t xml:space="preserve"> perché la velocità è </w:t>
      </w:r>
      <w:r w:rsidRPr="00010130">
        <w:rPr>
          <w:b/>
          <w:bCs/>
        </w:rPr>
        <w:t>1000Mbps</w:t>
      </w:r>
      <w:r>
        <w:t>.</w:t>
      </w:r>
    </w:p>
    <w:p w14:paraId="61F63C82" w14:textId="0CE18F5A" w:rsidR="00010130" w:rsidRDefault="00010130" w:rsidP="00936A93">
      <w:pPr>
        <w:tabs>
          <w:tab w:val="left" w:pos="2600"/>
        </w:tabs>
      </w:pPr>
      <w:r>
        <w:t xml:space="preserve">Nel terzo caso sceglie 10Mbps perché capta la velocità del PC3, va in </w:t>
      </w:r>
      <w:r w:rsidRPr="00010130">
        <w:rPr>
          <w:b/>
          <w:bCs/>
        </w:rPr>
        <w:t>half-duplex</w:t>
      </w:r>
      <w:r>
        <w:t>.</w:t>
      </w:r>
    </w:p>
    <w:p w14:paraId="44451F6D" w14:textId="7023CA17" w:rsidR="00010130" w:rsidRDefault="00010130" w:rsidP="00936A93">
      <w:pPr>
        <w:tabs>
          <w:tab w:val="left" w:pos="2600"/>
        </w:tabs>
      </w:pPr>
      <w:r>
        <w:t xml:space="preserve">Il PC1 mostra uno sfortunato risultato, un </w:t>
      </w:r>
      <w:r w:rsidRPr="00010130">
        <w:rPr>
          <w:b/>
          <w:bCs/>
        </w:rPr>
        <w:t>duplex mismatch</w:t>
      </w:r>
      <w:r>
        <w:rPr>
          <w:b/>
          <w:bCs/>
        </w:rPr>
        <w:t xml:space="preserve"> </w:t>
      </w:r>
      <w:r>
        <w:t xml:space="preserve">poiché i due nodi comunicano alla stessa velocità ma il PC1 usa una full-duplex che non permette l’utilizzo della </w:t>
      </w:r>
      <w:r w:rsidRPr="00010130">
        <w:rPr>
          <w:b/>
          <w:bCs/>
        </w:rPr>
        <w:t>CSMA/CD</w:t>
      </w:r>
      <w:r>
        <w:t xml:space="preserve"> logic e quindi manda i frame continuamente. Lo switch, invece, è in half-duplex che permette l’uso della collision detection. </w:t>
      </w:r>
    </w:p>
    <w:p w14:paraId="6A414780" w14:textId="180349FF" w:rsidR="001A5C83" w:rsidRDefault="00010130" w:rsidP="00936A93">
      <w:pPr>
        <w:tabs>
          <w:tab w:val="left" w:pos="2600"/>
        </w:tabs>
      </w:pPr>
      <w:r>
        <w:t xml:space="preserve">Come risultato lo switch crederà che sia avvenuta una </w:t>
      </w:r>
      <w:r w:rsidRPr="00010130">
        <w:rPr>
          <w:b/>
          <w:bCs/>
        </w:rPr>
        <w:t>collisione</w:t>
      </w:r>
      <w:r>
        <w:t xml:space="preserve"> mentre non sarà effettivamente successo nulla. Lo switch di conseguenza interromperà la trasmissione</w:t>
      </w:r>
      <w:r w:rsidR="001A5C83">
        <w:t>, e inizierà a rinviare i frame, e cosi via.</w:t>
      </w:r>
      <w:r w:rsidR="00AF6AB4">
        <w:t xml:space="preserve"> </w:t>
      </w:r>
      <w:r w:rsidR="001A5C83">
        <w:t>Infine il collegamento funziona, ma di merda.</w:t>
      </w:r>
    </w:p>
    <w:p w14:paraId="4088F007" w14:textId="7C187205" w:rsidR="00AF6AB4" w:rsidRDefault="00AF6AB4" w:rsidP="00936A93">
      <w:pPr>
        <w:tabs>
          <w:tab w:val="left" w:pos="2600"/>
        </w:tabs>
        <w:rPr>
          <w:b/>
          <w:bCs/>
        </w:rPr>
      </w:pPr>
    </w:p>
    <w:p w14:paraId="212F5AC5" w14:textId="061DE3B8" w:rsidR="00AF6AB4" w:rsidRDefault="00AF6AB4" w:rsidP="00936A93">
      <w:pPr>
        <w:tabs>
          <w:tab w:val="left" w:pos="2600"/>
        </w:tabs>
      </w:pPr>
      <w:r>
        <w:rPr>
          <w:noProof/>
        </w:rPr>
        <w:lastRenderedPageBreak/>
        <w:drawing>
          <wp:anchor distT="0" distB="0" distL="114300" distR="114300" simplePos="0" relativeHeight="251686912" behindDoc="0" locked="0" layoutInCell="1" allowOverlap="1" wp14:anchorId="1F3A38D6" wp14:editId="303897A2">
            <wp:simplePos x="0" y="0"/>
            <wp:positionH relativeFrom="column">
              <wp:posOffset>92710</wp:posOffset>
            </wp:positionH>
            <wp:positionV relativeFrom="paragraph">
              <wp:posOffset>0</wp:posOffset>
            </wp:positionV>
            <wp:extent cx="2823947" cy="704850"/>
            <wp:effectExtent l="0" t="0" r="0" b="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823947" cy="704850"/>
                    </a:xfrm>
                    <a:prstGeom prst="rect">
                      <a:avLst/>
                    </a:prstGeom>
                  </pic:spPr>
                </pic:pic>
              </a:graphicData>
            </a:graphic>
            <wp14:sizeRelH relativeFrom="page">
              <wp14:pctWidth>0</wp14:pctWidth>
            </wp14:sizeRelH>
            <wp14:sizeRelV relativeFrom="page">
              <wp14:pctHeight>0</wp14:pctHeight>
            </wp14:sizeRelV>
          </wp:anchor>
        </w:drawing>
      </w:r>
      <w:r w:rsidRPr="00AF6AB4">
        <w:rPr>
          <w:b/>
          <w:bCs/>
        </w:rPr>
        <w:t>NB</w:t>
      </w:r>
      <w:r>
        <w:t>: gli hub non usano l’autonegoziazione quindi tutti i device che lo usano funzioneranno a 10Mbps ed in half-duplex perché gli hub usano la CSMA/CD.</w:t>
      </w:r>
    </w:p>
    <w:p w14:paraId="51939B35" w14:textId="76CC79D6" w:rsidR="00AF6AB4" w:rsidRDefault="00AF6AB4" w:rsidP="00936A93">
      <w:pPr>
        <w:tabs>
          <w:tab w:val="left" w:pos="2600"/>
        </w:tabs>
      </w:pPr>
    </w:p>
    <w:p w14:paraId="1D6AEB3A" w14:textId="29CECA71" w:rsidR="00AF6AB4" w:rsidRDefault="00AF6AB4" w:rsidP="00936A93">
      <w:pPr>
        <w:tabs>
          <w:tab w:val="left" w:pos="2600"/>
        </w:tabs>
      </w:pPr>
    </w:p>
    <w:p w14:paraId="5F2C73E6" w14:textId="67E58FE0" w:rsidR="00AF6AB4" w:rsidRDefault="00AF6AB4" w:rsidP="00936A93">
      <w:pPr>
        <w:tabs>
          <w:tab w:val="left" w:pos="2600"/>
        </w:tabs>
        <w:rPr>
          <w:b/>
          <w:bCs/>
          <w:sz w:val="26"/>
          <w:szCs w:val="26"/>
          <w:lang w:val="en-US"/>
        </w:rPr>
      </w:pPr>
      <w:r w:rsidRPr="00AF6AB4">
        <w:rPr>
          <w:b/>
          <w:bCs/>
          <w:sz w:val="26"/>
          <w:szCs w:val="26"/>
          <w:lang w:val="en-US"/>
        </w:rPr>
        <w:t>Interface Status Code e Nonworking States</w:t>
      </w:r>
    </w:p>
    <w:p w14:paraId="6989FD04" w14:textId="1F7A2FCE" w:rsidR="008F7B18" w:rsidRDefault="006177BC" w:rsidP="00936A93">
      <w:pPr>
        <w:tabs>
          <w:tab w:val="left" w:pos="2600"/>
        </w:tabs>
      </w:pPr>
      <w:r w:rsidRPr="006177BC">
        <w:t xml:space="preserve">I comandi </w:t>
      </w:r>
      <w:r w:rsidRPr="006177BC">
        <w:rPr>
          <w:b/>
          <w:bCs/>
        </w:rPr>
        <w:t>show interface</w:t>
      </w:r>
      <w:r w:rsidRPr="006177BC">
        <w:t xml:space="preserve"> e </w:t>
      </w:r>
      <w:r w:rsidRPr="006177BC">
        <w:rPr>
          <w:b/>
          <w:bCs/>
        </w:rPr>
        <w:t>show interface description</w:t>
      </w:r>
      <w:r w:rsidR="00AF6AB4" w:rsidRPr="006177BC">
        <w:rPr>
          <w:b/>
          <w:bCs/>
          <w:sz w:val="26"/>
          <w:szCs w:val="26"/>
        </w:rPr>
        <w:t xml:space="preserve"> </w:t>
      </w:r>
      <w:r w:rsidRPr="006177BC">
        <w:t xml:space="preserve">elencano </w:t>
      </w:r>
      <w:r>
        <w:t xml:space="preserve">i due </w:t>
      </w:r>
      <w:r w:rsidRPr="006177BC">
        <w:rPr>
          <w:b/>
          <w:bCs/>
        </w:rPr>
        <w:t>status code</w:t>
      </w:r>
      <w:r>
        <w:t xml:space="preserve"> chiamati </w:t>
      </w:r>
      <w:r w:rsidRPr="006177BC">
        <w:rPr>
          <w:b/>
          <w:bCs/>
        </w:rPr>
        <w:t>line status e protocol status</w:t>
      </w:r>
      <w:r>
        <w:t>.</w:t>
      </w:r>
    </w:p>
    <w:p w14:paraId="2DE0BC9E" w14:textId="0988241B" w:rsidR="006177BC" w:rsidRDefault="006177BC" w:rsidP="00936A93">
      <w:pPr>
        <w:tabs>
          <w:tab w:val="left" w:pos="2600"/>
        </w:tabs>
      </w:pPr>
      <w:r w:rsidRPr="008F7B18">
        <w:rPr>
          <w:b/>
          <w:bCs/>
        </w:rPr>
        <w:t>Line status</w:t>
      </w:r>
      <w:r>
        <w:t xml:space="preserve"> si riferisce generalmente a come funziona il Layer 1</w:t>
      </w:r>
      <w:r w:rsidR="008F7B18">
        <w:t xml:space="preserve">, mentre il </w:t>
      </w:r>
      <w:r w:rsidR="008F7B18" w:rsidRPr="008F7B18">
        <w:rPr>
          <w:b/>
          <w:bCs/>
        </w:rPr>
        <w:t>protocol status</w:t>
      </w:r>
      <w:r w:rsidR="008F7B18">
        <w:t xml:space="preserve"> si riferisce al Layer 2.</w:t>
      </w:r>
    </w:p>
    <w:p w14:paraId="3DC2A515" w14:textId="6CCD68B4" w:rsidR="008F7B18" w:rsidRDefault="008F7B18" w:rsidP="00936A93">
      <w:pPr>
        <w:tabs>
          <w:tab w:val="left" w:pos="2600"/>
        </w:tabs>
      </w:pPr>
      <w:r>
        <w:rPr>
          <w:noProof/>
        </w:rPr>
        <w:drawing>
          <wp:anchor distT="0" distB="0" distL="114300" distR="114300" simplePos="0" relativeHeight="251687936" behindDoc="0" locked="0" layoutInCell="1" allowOverlap="1" wp14:anchorId="11F028EA" wp14:editId="29EB7129">
            <wp:simplePos x="0" y="0"/>
            <wp:positionH relativeFrom="margin">
              <wp:posOffset>692150</wp:posOffset>
            </wp:positionH>
            <wp:positionV relativeFrom="paragraph">
              <wp:posOffset>7620</wp:posOffset>
            </wp:positionV>
            <wp:extent cx="4464050" cy="1778635"/>
            <wp:effectExtent l="0" t="0" r="0" b="0"/>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464050" cy="1778635"/>
                    </a:xfrm>
                    <a:prstGeom prst="rect">
                      <a:avLst/>
                    </a:prstGeom>
                  </pic:spPr>
                </pic:pic>
              </a:graphicData>
            </a:graphic>
            <wp14:sizeRelH relativeFrom="page">
              <wp14:pctWidth>0</wp14:pctWidth>
            </wp14:sizeRelH>
            <wp14:sizeRelV relativeFrom="page">
              <wp14:pctHeight>0</wp14:pctHeight>
            </wp14:sizeRelV>
          </wp:anchor>
        </w:drawing>
      </w:r>
    </w:p>
    <w:p w14:paraId="1B2C1D4A" w14:textId="4860ED2A" w:rsidR="008F7B18" w:rsidRDefault="008F7B18" w:rsidP="00936A93">
      <w:pPr>
        <w:tabs>
          <w:tab w:val="left" w:pos="2600"/>
        </w:tabs>
      </w:pPr>
    </w:p>
    <w:p w14:paraId="497731BC" w14:textId="7CBBCC17" w:rsidR="008F7B18" w:rsidRDefault="008F7B18" w:rsidP="00936A93">
      <w:pPr>
        <w:tabs>
          <w:tab w:val="left" w:pos="2600"/>
        </w:tabs>
      </w:pPr>
    </w:p>
    <w:p w14:paraId="4B91838B" w14:textId="287048A2" w:rsidR="008F7B18" w:rsidRDefault="008F7B18" w:rsidP="00936A93">
      <w:pPr>
        <w:tabs>
          <w:tab w:val="left" w:pos="2600"/>
        </w:tabs>
      </w:pPr>
    </w:p>
    <w:p w14:paraId="769F4038" w14:textId="566FAE96" w:rsidR="008F7B18" w:rsidRDefault="008F7B18" w:rsidP="00936A93">
      <w:pPr>
        <w:tabs>
          <w:tab w:val="left" w:pos="2600"/>
        </w:tabs>
      </w:pPr>
    </w:p>
    <w:p w14:paraId="15898F48" w14:textId="594A6804" w:rsidR="008F7B18" w:rsidRDefault="008F7B18" w:rsidP="00936A93">
      <w:pPr>
        <w:tabs>
          <w:tab w:val="left" w:pos="2600"/>
        </w:tabs>
      </w:pPr>
    </w:p>
    <w:p w14:paraId="16853766" w14:textId="0FAB04A5" w:rsidR="008F7B18" w:rsidRDefault="008F7B18" w:rsidP="00936A93">
      <w:pPr>
        <w:tabs>
          <w:tab w:val="left" w:pos="2600"/>
        </w:tabs>
      </w:pPr>
    </w:p>
    <w:p w14:paraId="64FF8BFC" w14:textId="77777777" w:rsidR="008F7B18" w:rsidRDefault="008F7B18" w:rsidP="00936A93">
      <w:pPr>
        <w:tabs>
          <w:tab w:val="left" w:pos="2600"/>
        </w:tabs>
        <w:rPr>
          <w:b/>
          <w:bCs/>
          <w:sz w:val="26"/>
          <w:szCs w:val="26"/>
        </w:rPr>
      </w:pPr>
    </w:p>
    <w:p w14:paraId="2C51C527" w14:textId="5BCF6B55" w:rsidR="008F7B18" w:rsidRDefault="00E14207" w:rsidP="00936A93">
      <w:pPr>
        <w:tabs>
          <w:tab w:val="left" w:pos="2600"/>
        </w:tabs>
        <w:rPr>
          <w:b/>
          <w:bCs/>
          <w:sz w:val="26"/>
          <w:szCs w:val="26"/>
        </w:rPr>
      </w:pPr>
      <w:r>
        <w:rPr>
          <w:b/>
          <w:bCs/>
          <w:sz w:val="26"/>
          <w:szCs w:val="26"/>
        </w:rPr>
        <w:t>Problemi del Layer 1 su interfacce up/up</w:t>
      </w:r>
    </w:p>
    <w:p w14:paraId="3F558A8C" w14:textId="619B429D" w:rsidR="00E14207" w:rsidRDefault="00E14207" w:rsidP="00936A93">
      <w:pPr>
        <w:tabs>
          <w:tab w:val="left" w:pos="2600"/>
        </w:tabs>
        <w:rPr>
          <w:b/>
          <w:bCs/>
        </w:rPr>
      </w:pPr>
      <w:r w:rsidRPr="00E14207">
        <w:t>Gli switch possiedono d</w:t>
      </w:r>
      <w:r>
        <w:t xml:space="preserve">iversi interface counter visibili con il comando </w:t>
      </w:r>
      <w:r w:rsidRPr="00E14207">
        <w:rPr>
          <w:b/>
          <w:bCs/>
        </w:rPr>
        <w:t>show interface</w:t>
      </w:r>
      <w:r>
        <w:rPr>
          <w:b/>
          <w:bCs/>
        </w:rPr>
        <w:t>.</w:t>
      </w:r>
    </w:p>
    <w:p w14:paraId="1C577E2B" w14:textId="63D44B3F" w:rsidR="00E14207" w:rsidRDefault="00E14207" w:rsidP="00936A93">
      <w:pPr>
        <w:tabs>
          <w:tab w:val="left" w:pos="2600"/>
        </w:tabs>
      </w:pPr>
      <w:r>
        <w:t>I counter possono aiutare ad identificare diversi problemi che avvengono sull’interfaccia in connect state.</w:t>
      </w:r>
    </w:p>
    <w:p w14:paraId="62578CCC" w14:textId="17B051A5" w:rsidR="00E14207" w:rsidRDefault="00E14207" w:rsidP="00936A93">
      <w:pPr>
        <w:tabs>
          <w:tab w:val="left" w:pos="2600"/>
        </w:tabs>
      </w:pPr>
      <w:r w:rsidRPr="00E14207">
        <w:rPr>
          <w:b/>
          <w:bCs/>
        </w:rPr>
        <w:t>Runts</w:t>
      </w:r>
      <w:r>
        <w:t>: frame che non raggiungono la minima dimensione richiesta, possono essere causati da collisioni.</w:t>
      </w:r>
    </w:p>
    <w:p w14:paraId="3AA5505F" w14:textId="053E5453" w:rsidR="00E14207" w:rsidRDefault="00E14207" w:rsidP="00936A93">
      <w:pPr>
        <w:tabs>
          <w:tab w:val="left" w:pos="2600"/>
        </w:tabs>
      </w:pPr>
      <w:r w:rsidRPr="00E14207">
        <w:rPr>
          <w:b/>
          <w:bCs/>
        </w:rPr>
        <w:t>Giants</w:t>
      </w:r>
      <w:r>
        <w:t>: frame che eccedono la massima dimensione di un frame.</w:t>
      </w:r>
    </w:p>
    <w:p w14:paraId="4335998B" w14:textId="3443EE91" w:rsidR="00E14207" w:rsidRDefault="00E14207" w:rsidP="00936A93">
      <w:pPr>
        <w:tabs>
          <w:tab w:val="left" w:pos="2600"/>
        </w:tabs>
      </w:pPr>
      <w:r w:rsidRPr="00E14207">
        <w:rPr>
          <w:b/>
          <w:bCs/>
        </w:rPr>
        <w:t>Input error</w:t>
      </w:r>
      <w:r>
        <w:t>: è la somma di altri counter, tipo runts, giants, no buffer, CRC, frame ecc.</w:t>
      </w:r>
    </w:p>
    <w:p w14:paraId="2D24074B" w14:textId="0AC1C1E3" w:rsidR="00E14207" w:rsidRDefault="00E14207" w:rsidP="00936A93">
      <w:pPr>
        <w:tabs>
          <w:tab w:val="left" w:pos="2600"/>
        </w:tabs>
      </w:pPr>
      <w:r w:rsidRPr="00720C9C">
        <w:rPr>
          <w:b/>
          <w:bCs/>
        </w:rPr>
        <w:t>CRC</w:t>
      </w:r>
      <w:r>
        <w:t>: frame ricevuti che non hanno passato il controllo FCS, possono essere causati da collisioni.</w:t>
      </w:r>
    </w:p>
    <w:p w14:paraId="4637D491" w14:textId="377139D0" w:rsidR="00E14207" w:rsidRDefault="00E14207" w:rsidP="00936A93">
      <w:pPr>
        <w:tabs>
          <w:tab w:val="left" w:pos="2600"/>
        </w:tabs>
      </w:pPr>
      <w:r w:rsidRPr="00720C9C">
        <w:rPr>
          <w:b/>
          <w:bCs/>
        </w:rPr>
        <w:t>Frame</w:t>
      </w:r>
      <w:r>
        <w:t>: frame ricevuti che possiedono un formato illegale, possono essere causati da collisioni.</w:t>
      </w:r>
    </w:p>
    <w:p w14:paraId="0DC3A4C0" w14:textId="2AD4B5FA" w:rsidR="00E14207" w:rsidRDefault="00E14207" w:rsidP="00936A93">
      <w:pPr>
        <w:tabs>
          <w:tab w:val="left" w:pos="2600"/>
        </w:tabs>
      </w:pPr>
      <w:r w:rsidRPr="00720C9C">
        <w:rPr>
          <w:b/>
          <w:bCs/>
        </w:rPr>
        <w:t xml:space="preserve">Packets </w:t>
      </w:r>
      <w:r w:rsidR="00720C9C" w:rsidRPr="00720C9C">
        <w:rPr>
          <w:b/>
          <w:bCs/>
        </w:rPr>
        <w:t>o</w:t>
      </w:r>
      <w:r w:rsidRPr="00720C9C">
        <w:rPr>
          <w:b/>
          <w:bCs/>
        </w:rPr>
        <w:t>utput</w:t>
      </w:r>
      <w:r w:rsidRPr="00E14207">
        <w:t>: numero totale dei packets inviati da</w:t>
      </w:r>
      <w:r>
        <w:t>ll’interfaccia</w:t>
      </w:r>
      <w:r w:rsidR="00720C9C">
        <w:t>.</w:t>
      </w:r>
    </w:p>
    <w:p w14:paraId="3323D422" w14:textId="116CD9FA" w:rsidR="00720C9C" w:rsidRDefault="00720C9C" w:rsidP="00936A93">
      <w:pPr>
        <w:tabs>
          <w:tab w:val="left" w:pos="2600"/>
        </w:tabs>
      </w:pPr>
      <w:r w:rsidRPr="00720C9C">
        <w:rPr>
          <w:b/>
          <w:bCs/>
        </w:rPr>
        <w:t>Output errors</w:t>
      </w:r>
      <w:r>
        <w:t>: numero totale di packets che la porta switch ha provato a trasmettere, ma senza successo.</w:t>
      </w:r>
    </w:p>
    <w:p w14:paraId="17F302F9" w14:textId="4DAE477D" w:rsidR="00720C9C" w:rsidRDefault="00720C9C" w:rsidP="00936A93">
      <w:pPr>
        <w:tabs>
          <w:tab w:val="left" w:pos="2600"/>
        </w:tabs>
      </w:pPr>
      <w:r w:rsidRPr="00720C9C">
        <w:rPr>
          <w:b/>
          <w:bCs/>
        </w:rPr>
        <w:t>Collisions</w:t>
      </w:r>
      <w:r>
        <w:t>: contatore di tutte le collisioni avvenute prima della trasmissione dell’ultimo byte del frame in invio.</w:t>
      </w:r>
    </w:p>
    <w:p w14:paraId="20B6F027" w14:textId="461A86FD" w:rsidR="00720C9C" w:rsidRDefault="00720C9C" w:rsidP="00936A93">
      <w:pPr>
        <w:tabs>
          <w:tab w:val="left" w:pos="2600"/>
        </w:tabs>
      </w:pPr>
      <w:r w:rsidRPr="00720C9C">
        <w:rPr>
          <w:b/>
          <w:bCs/>
        </w:rPr>
        <w:t>Late collisions</w:t>
      </w:r>
      <w:r>
        <w:t>: una sotto categoria di collisioni che accade dopo la trasmissione del 64 byte del frame.</w:t>
      </w:r>
    </w:p>
    <w:p w14:paraId="02B96311" w14:textId="1D1A3DC6" w:rsidR="00720C9C" w:rsidRDefault="00720C9C" w:rsidP="00936A93">
      <w:pPr>
        <w:tabs>
          <w:tab w:val="left" w:pos="2600"/>
        </w:tabs>
      </w:pPr>
    </w:p>
    <w:p w14:paraId="54FA0911" w14:textId="77777777" w:rsidR="00E71458" w:rsidRDefault="00E71458" w:rsidP="00936A93">
      <w:pPr>
        <w:tabs>
          <w:tab w:val="left" w:pos="2600"/>
        </w:tabs>
      </w:pPr>
    </w:p>
    <w:p w14:paraId="687363F7" w14:textId="77777777" w:rsidR="00F57CB1" w:rsidRDefault="00E71458" w:rsidP="00936A93">
      <w:pPr>
        <w:tabs>
          <w:tab w:val="left" w:pos="2600"/>
        </w:tabs>
        <w:rPr>
          <w:b/>
          <w:bCs/>
          <w:sz w:val="26"/>
          <w:szCs w:val="26"/>
        </w:rPr>
      </w:pPr>
      <w:r w:rsidRPr="00E71458">
        <w:rPr>
          <w:b/>
          <w:bCs/>
          <w:sz w:val="26"/>
          <w:szCs w:val="26"/>
        </w:rPr>
        <w:lastRenderedPageBreak/>
        <w:t>CAP. 8</w:t>
      </w:r>
      <w:r w:rsidR="003D66D1">
        <w:rPr>
          <w:b/>
          <w:bCs/>
          <w:sz w:val="26"/>
          <w:szCs w:val="26"/>
        </w:rPr>
        <w:t xml:space="preserve"> </w:t>
      </w:r>
    </w:p>
    <w:p w14:paraId="10868F24" w14:textId="6D6A2BA8" w:rsidR="00E14207" w:rsidRDefault="003D66D1" w:rsidP="00936A93">
      <w:pPr>
        <w:tabs>
          <w:tab w:val="left" w:pos="2600"/>
        </w:tabs>
        <w:rPr>
          <w:b/>
          <w:bCs/>
          <w:sz w:val="26"/>
          <w:szCs w:val="26"/>
        </w:rPr>
      </w:pPr>
      <w:r>
        <w:rPr>
          <w:b/>
          <w:bCs/>
          <w:sz w:val="26"/>
          <w:szCs w:val="26"/>
        </w:rPr>
        <w:t>Virtual LAN e differenze con V</w:t>
      </w:r>
      <w:r w:rsidR="00C541DA">
        <w:rPr>
          <w:b/>
          <w:bCs/>
          <w:sz w:val="26"/>
          <w:szCs w:val="26"/>
        </w:rPr>
        <w:t>irtual-</w:t>
      </w:r>
      <w:r>
        <w:rPr>
          <w:b/>
          <w:bCs/>
          <w:sz w:val="26"/>
          <w:szCs w:val="26"/>
        </w:rPr>
        <w:t>LAN</w:t>
      </w:r>
    </w:p>
    <w:p w14:paraId="7858162D" w14:textId="53910F97" w:rsidR="00F57CB1" w:rsidRDefault="00C541DA" w:rsidP="00936A93">
      <w:pPr>
        <w:tabs>
          <w:tab w:val="left" w:pos="2600"/>
        </w:tabs>
      </w:pPr>
      <w:r w:rsidRPr="00C541DA">
        <w:rPr>
          <w:b/>
          <w:bCs/>
        </w:rPr>
        <w:t>LAN</w:t>
      </w:r>
      <w:r w:rsidRPr="00C541DA">
        <w:t>: include tutti i device, server, switch, router, cavi e</w:t>
      </w:r>
      <w:r>
        <w:t xml:space="preserve"> access point in una location. Insomma, include tutti i </w:t>
      </w:r>
      <w:r w:rsidRPr="00C541DA">
        <w:rPr>
          <w:b/>
          <w:bCs/>
        </w:rPr>
        <w:t>device nello stesso dominio di broadcast</w:t>
      </w:r>
      <w:r>
        <w:t>.</w:t>
      </w:r>
    </w:p>
    <w:p w14:paraId="7F0FE4B3" w14:textId="0561E93C" w:rsidR="00C541DA" w:rsidRDefault="00C541DA" w:rsidP="00936A93">
      <w:pPr>
        <w:tabs>
          <w:tab w:val="left" w:pos="2600"/>
        </w:tabs>
      </w:pPr>
      <w:r>
        <w:rPr>
          <w:noProof/>
        </w:rPr>
        <w:drawing>
          <wp:anchor distT="0" distB="0" distL="114300" distR="114300" simplePos="0" relativeHeight="251688960" behindDoc="0" locked="0" layoutInCell="1" allowOverlap="1" wp14:anchorId="01DA46EB" wp14:editId="1FD90E86">
            <wp:simplePos x="0" y="0"/>
            <wp:positionH relativeFrom="margin">
              <wp:posOffset>-85090</wp:posOffset>
            </wp:positionH>
            <wp:positionV relativeFrom="paragraph">
              <wp:posOffset>303530</wp:posOffset>
            </wp:positionV>
            <wp:extent cx="3732530" cy="571500"/>
            <wp:effectExtent l="0" t="0" r="1270" b="0"/>
            <wp:wrapSquare wrapText="bothSides"/>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732530" cy="571500"/>
                    </a:xfrm>
                    <a:prstGeom prst="rect">
                      <a:avLst/>
                    </a:prstGeom>
                  </pic:spPr>
                </pic:pic>
              </a:graphicData>
            </a:graphic>
            <wp14:sizeRelH relativeFrom="page">
              <wp14:pctWidth>0</wp14:pctWidth>
            </wp14:sizeRelH>
            <wp14:sizeRelV relativeFrom="page">
              <wp14:pctHeight>0</wp14:pctHeight>
            </wp14:sizeRelV>
          </wp:anchor>
        </w:drawing>
      </w:r>
      <w:r>
        <w:t xml:space="preserve">La </w:t>
      </w:r>
      <w:r w:rsidRPr="00C541DA">
        <w:rPr>
          <w:b/>
          <w:bCs/>
        </w:rPr>
        <w:t>logica di uno switch</w:t>
      </w:r>
      <w:r>
        <w:t xml:space="preserve"> è che tutte le </w:t>
      </w:r>
      <w:r w:rsidRPr="00C541DA">
        <w:rPr>
          <w:b/>
          <w:bCs/>
        </w:rPr>
        <w:t>interfacce</w:t>
      </w:r>
      <w:r>
        <w:t xml:space="preserve"> sono nello </w:t>
      </w:r>
      <w:r w:rsidRPr="00C541DA">
        <w:rPr>
          <w:b/>
          <w:bCs/>
        </w:rPr>
        <w:t>stesso dominio</w:t>
      </w:r>
      <w:r>
        <w:t xml:space="preserve"> di broadcast, di conseguenza quando si spedisce un </w:t>
      </w:r>
      <w:r w:rsidRPr="00C541DA">
        <w:rPr>
          <w:b/>
          <w:bCs/>
        </w:rPr>
        <w:t>frame</w:t>
      </w:r>
      <w:r>
        <w:t xml:space="preserve">, viene inoltrato a </w:t>
      </w:r>
      <w:r w:rsidRPr="00C541DA">
        <w:rPr>
          <w:b/>
          <w:bCs/>
        </w:rPr>
        <w:t>tutte</w:t>
      </w:r>
      <w:r>
        <w:t xml:space="preserve"> </w:t>
      </w:r>
      <w:r w:rsidRPr="00C541DA">
        <w:rPr>
          <w:b/>
          <w:bCs/>
        </w:rPr>
        <w:t>le altre porte</w:t>
      </w:r>
      <w:r>
        <w:t xml:space="preserve">. Dunque, per creare due LAN separate, devi avere </w:t>
      </w:r>
      <w:r w:rsidRPr="00C541DA">
        <w:rPr>
          <w:b/>
          <w:bCs/>
        </w:rPr>
        <w:t>due switch</w:t>
      </w:r>
      <w:r>
        <w:t>, come in figura.</w:t>
      </w:r>
    </w:p>
    <w:p w14:paraId="3E270628" w14:textId="1F799747" w:rsidR="00C541DA" w:rsidRDefault="00C541DA" w:rsidP="00936A93">
      <w:pPr>
        <w:tabs>
          <w:tab w:val="left" w:pos="2600"/>
        </w:tabs>
      </w:pPr>
      <w:r>
        <w:t xml:space="preserve">Il vantaggio delle </w:t>
      </w:r>
      <w:r w:rsidRPr="00C541DA">
        <w:rPr>
          <w:b/>
          <w:bCs/>
        </w:rPr>
        <w:t>VLAN</w:t>
      </w:r>
      <w:r>
        <w:t xml:space="preserve"> invece, è di poter compiere lo stesso obiettivo nella figura sopra, ma con un unico switch, assegnando le varie interfacce ad un dominio piuttosto che all’altro. </w:t>
      </w:r>
    </w:p>
    <w:p w14:paraId="5CB1B576" w14:textId="6D712D07" w:rsidR="00C541DA" w:rsidRPr="00C541DA" w:rsidRDefault="00C541DA" w:rsidP="00936A93">
      <w:pPr>
        <w:tabs>
          <w:tab w:val="left" w:pos="2600"/>
        </w:tabs>
      </w:pPr>
      <w:r>
        <w:rPr>
          <w:noProof/>
        </w:rPr>
        <w:drawing>
          <wp:anchor distT="0" distB="0" distL="114300" distR="114300" simplePos="0" relativeHeight="251689984" behindDoc="0" locked="0" layoutInCell="1" allowOverlap="1" wp14:anchorId="7E16535D" wp14:editId="4828DD3A">
            <wp:simplePos x="0" y="0"/>
            <wp:positionH relativeFrom="column">
              <wp:posOffset>2524760</wp:posOffset>
            </wp:positionH>
            <wp:positionV relativeFrom="paragraph">
              <wp:posOffset>317500</wp:posOffset>
            </wp:positionV>
            <wp:extent cx="4067175" cy="596900"/>
            <wp:effectExtent l="0" t="0" r="9525"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067175" cy="596900"/>
                    </a:xfrm>
                    <a:prstGeom prst="rect">
                      <a:avLst/>
                    </a:prstGeom>
                  </pic:spPr>
                </pic:pic>
              </a:graphicData>
            </a:graphic>
            <wp14:sizeRelH relativeFrom="page">
              <wp14:pctWidth>0</wp14:pctWidth>
            </wp14:sizeRelH>
            <wp14:sizeRelV relativeFrom="page">
              <wp14:pctHeight>0</wp14:pctHeight>
            </wp14:sizeRelV>
          </wp:anchor>
        </w:drawing>
      </w:r>
      <w:r>
        <w:t xml:space="preserve">Ogni singolo dominio creato dallo switch è chiamato </w:t>
      </w:r>
      <w:r w:rsidRPr="00C541DA">
        <w:rPr>
          <w:b/>
          <w:bCs/>
        </w:rPr>
        <w:t>Virtual LAN</w:t>
      </w:r>
      <w:r>
        <w:t xml:space="preserve">. Nella figura sotto lo switch ha creato due VLAN separate, di conseguenza Dino non potrà mai spedire un frame a Wilma o Betty. In breve, un </w:t>
      </w:r>
      <w:r w:rsidRPr="00C20C8D">
        <w:rPr>
          <w:b/>
          <w:bCs/>
        </w:rPr>
        <w:t>mex di broadcast</w:t>
      </w:r>
      <w:r>
        <w:t xml:space="preserve"> verrà ricevuto solo dai device nella stessa </w:t>
      </w:r>
      <w:r w:rsidRPr="00C20C8D">
        <w:rPr>
          <w:b/>
          <w:bCs/>
        </w:rPr>
        <w:t>VLAN</w:t>
      </w:r>
      <w:r>
        <w:t>.</w:t>
      </w:r>
    </w:p>
    <w:p w14:paraId="259D319C" w14:textId="071E85C1" w:rsidR="00C20C8D" w:rsidRDefault="00C20C8D" w:rsidP="00C20C8D">
      <w:pPr>
        <w:tabs>
          <w:tab w:val="left" w:pos="2600"/>
        </w:tabs>
        <w:rPr>
          <w:b/>
          <w:bCs/>
          <w:sz w:val="26"/>
          <w:szCs w:val="26"/>
        </w:rPr>
      </w:pPr>
      <w:r>
        <w:rPr>
          <w:b/>
          <w:bCs/>
          <w:sz w:val="26"/>
          <w:szCs w:val="26"/>
        </w:rPr>
        <w:t>Vantaggi delle VLAN in breve:</w:t>
      </w:r>
    </w:p>
    <w:p w14:paraId="7ECFEE8A" w14:textId="48B12A86" w:rsidR="00C20C8D" w:rsidRDefault="00C20C8D" w:rsidP="00C20C8D">
      <w:pPr>
        <w:tabs>
          <w:tab w:val="left" w:pos="2600"/>
        </w:tabs>
      </w:pPr>
      <w:r>
        <w:t>1.  aumenta la prestazione dell’host, riduce il numero di device che ricevono il mex di broadcast.</w:t>
      </w:r>
    </w:p>
    <w:p w14:paraId="4AF242A6" w14:textId="2C1FA717" w:rsidR="00C20C8D" w:rsidRDefault="00C20C8D" w:rsidP="00C20C8D">
      <w:pPr>
        <w:tabs>
          <w:tab w:val="left" w:pos="2600"/>
        </w:tabs>
      </w:pPr>
      <w:r>
        <w:t>2. aumenta la sicurezza, riduce il n. di host che ricevono quel frame. Inoltre applica delle policies per VLAN.</w:t>
      </w:r>
    </w:p>
    <w:p w14:paraId="05BF6C27" w14:textId="38FDF2FD" w:rsidR="00C20C8D" w:rsidRDefault="00C20C8D" w:rsidP="00C20C8D">
      <w:pPr>
        <w:tabs>
          <w:tab w:val="left" w:pos="2600"/>
        </w:tabs>
      </w:pPr>
      <w:r>
        <w:t>3. crea design più flessibili ed organizzati.</w:t>
      </w:r>
    </w:p>
    <w:p w14:paraId="015F9E65" w14:textId="3C426E31" w:rsidR="00C20C8D" w:rsidRDefault="00C20C8D" w:rsidP="00C20C8D">
      <w:pPr>
        <w:tabs>
          <w:tab w:val="left" w:pos="2600"/>
        </w:tabs>
        <w:rPr>
          <w:b/>
          <w:bCs/>
          <w:sz w:val="26"/>
          <w:szCs w:val="26"/>
        </w:rPr>
      </w:pPr>
      <w:r w:rsidRPr="00271E5B">
        <w:rPr>
          <w:b/>
          <w:bCs/>
          <w:sz w:val="26"/>
          <w:szCs w:val="26"/>
        </w:rPr>
        <w:t>Creazione Multiswitching VLAN</w:t>
      </w:r>
      <w:r w:rsidR="00271E5B" w:rsidRPr="00271E5B">
        <w:rPr>
          <w:b/>
          <w:bCs/>
          <w:sz w:val="26"/>
          <w:szCs w:val="26"/>
        </w:rPr>
        <w:t xml:space="preserve"> con Trunking</w:t>
      </w:r>
    </w:p>
    <w:p w14:paraId="5B8A1EA6" w14:textId="4A14D140" w:rsidR="00271E5B" w:rsidRDefault="00271E5B" w:rsidP="00C20C8D">
      <w:pPr>
        <w:tabs>
          <w:tab w:val="left" w:pos="2600"/>
        </w:tabs>
      </w:pPr>
      <w:r>
        <w:t xml:space="preserve">Il </w:t>
      </w:r>
      <w:r w:rsidRPr="00271E5B">
        <w:rPr>
          <w:b/>
          <w:bCs/>
        </w:rPr>
        <w:t>trunk</w:t>
      </w:r>
      <w:r>
        <w:t xml:space="preserve"> è il metodo che permette di far passare </w:t>
      </w:r>
      <w:r w:rsidRPr="00271E5B">
        <w:rPr>
          <w:b/>
          <w:bCs/>
        </w:rPr>
        <w:t>più VLAN dalla stessa porta</w:t>
      </w:r>
      <w:r>
        <w:t xml:space="preserve">, ottimizzando tutto il sistema, l’opposto di trunk è </w:t>
      </w:r>
      <w:r w:rsidRPr="00271E5B">
        <w:rPr>
          <w:b/>
          <w:bCs/>
        </w:rPr>
        <w:t>access</w:t>
      </w:r>
      <w:r>
        <w:t xml:space="preserve">, dove è configurata </w:t>
      </w:r>
      <w:r w:rsidRPr="00271E5B">
        <w:rPr>
          <w:b/>
          <w:bCs/>
        </w:rPr>
        <w:t>una sola VLAN</w:t>
      </w:r>
      <w:r>
        <w:t xml:space="preserve"> per interfaccia.</w:t>
      </w:r>
    </w:p>
    <w:p w14:paraId="1BAC546D" w14:textId="58BC0921" w:rsidR="00271E5B" w:rsidRDefault="00ED20B9" w:rsidP="00C20C8D">
      <w:pPr>
        <w:tabs>
          <w:tab w:val="left" w:pos="2600"/>
        </w:tabs>
      </w:pPr>
      <w:r>
        <w:rPr>
          <w:noProof/>
        </w:rPr>
        <w:drawing>
          <wp:anchor distT="0" distB="0" distL="114300" distR="114300" simplePos="0" relativeHeight="251691008" behindDoc="0" locked="0" layoutInCell="1" allowOverlap="1" wp14:anchorId="62300B05" wp14:editId="6E14B40B">
            <wp:simplePos x="0" y="0"/>
            <wp:positionH relativeFrom="margin">
              <wp:align>left</wp:align>
            </wp:positionH>
            <wp:positionV relativeFrom="paragraph">
              <wp:posOffset>391160</wp:posOffset>
            </wp:positionV>
            <wp:extent cx="2374900" cy="1476375"/>
            <wp:effectExtent l="0" t="0" r="6350" b="9525"/>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374900" cy="1476375"/>
                    </a:xfrm>
                    <a:prstGeom prst="rect">
                      <a:avLst/>
                    </a:prstGeom>
                  </pic:spPr>
                </pic:pic>
              </a:graphicData>
            </a:graphic>
            <wp14:sizeRelH relativeFrom="page">
              <wp14:pctWidth>0</wp14:pctWidth>
            </wp14:sizeRelH>
            <wp14:sizeRelV relativeFrom="page">
              <wp14:pctHeight>0</wp14:pctHeight>
            </wp14:sizeRelV>
          </wp:anchor>
        </w:drawing>
      </w:r>
      <w:r w:rsidR="00271E5B">
        <w:t xml:space="preserve">Il trunking porta lo switch ad usare un processo chiamato </w:t>
      </w:r>
      <w:r w:rsidR="00271E5B" w:rsidRPr="00ED20B9">
        <w:rPr>
          <w:b/>
          <w:bCs/>
        </w:rPr>
        <w:t>VLAN Tagging</w:t>
      </w:r>
      <w:r w:rsidR="00271E5B">
        <w:t xml:space="preserve">, ovvero lo switch sorgente aggiunge un ulteriore header al frame prima di spedirlo in trunk. In questa header viene specificato </w:t>
      </w:r>
      <w:r w:rsidR="00F15E47">
        <w:t xml:space="preserve">il </w:t>
      </w:r>
      <w:r w:rsidR="00F15E47" w:rsidRPr="00ED20B9">
        <w:rPr>
          <w:b/>
          <w:bCs/>
        </w:rPr>
        <w:t>VLAN ID</w:t>
      </w:r>
      <w:r w:rsidR="00F15E47">
        <w:t>, così il destinatario sa a quale VLAN appartiene il frame.</w:t>
      </w:r>
    </w:p>
    <w:p w14:paraId="5DD462A3" w14:textId="40B72270" w:rsidR="00ED20B9" w:rsidRDefault="00ED20B9" w:rsidP="00C20C8D">
      <w:pPr>
        <w:tabs>
          <w:tab w:val="left" w:pos="2600"/>
        </w:tabs>
      </w:pPr>
      <w:r>
        <w:t>In figura (&lt;) il multiswitching VLAN funziona, ma è privo di trunk, di fatti per supportare le VLAN avrai bisogno di un collegamento fisico (physical link) per ognuna di esse. Se dovessi creare 10 o 20 VLAN, avrai bisogno di 10 o 20 cavi, collegati alle 10 o 20 porte di ogni switch.</w:t>
      </w:r>
    </w:p>
    <w:p w14:paraId="4CB0E84C" w14:textId="39CC7BA2" w:rsidR="00ED20B9" w:rsidRDefault="00ED20B9" w:rsidP="00C20C8D">
      <w:pPr>
        <w:tabs>
          <w:tab w:val="left" w:pos="2600"/>
        </w:tabs>
      </w:pPr>
    </w:p>
    <w:p w14:paraId="7068ED32" w14:textId="2C915816" w:rsidR="00ED20B9" w:rsidRDefault="00ED20B9" w:rsidP="00C20C8D">
      <w:pPr>
        <w:tabs>
          <w:tab w:val="left" w:pos="2600"/>
        </w:tabs>
        <w:rPr>
          <w:b/>
          <w:bCs/>
          <w:sz w:val="26"/>
          <w:szCs w:val="26"/>
        </w:rPr>
      </w:pPr>
      <w:r>
        <w:rPr>
          <w:noProof/>
        </w:rPr>
        <w:drawing>
          <wp:anchor distT="0" distB="0" distL="114300" distR="114300" simplePos="0" relativeHeight="251692032" behindDoc="0" locked="0" layoutInCell="1" allowOverlap="1" wp14:anchorId="77E79E94" wp14:editId="734F2A3E">
            <wp:simplePos x="0" y="0"/>
            <wp:positionH relativeFrom="column">
              <wp:posOffset>3534410</wp:posOffset>
            </wp:positionH>
            <wp:positionV relativeFrom="paragraph">
              <wp:posOffset>74295</wp:posOffset>
            </wp:positionV>
            <wp:extent cx="2348548" cy="1445260"/>
            <wp:effectExtent l="0" t="0" r="0" b="2540"/>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358656" cy="1451481"/>
                    </a:xfrm>
                    <a:prstGeom prst="rect">
                      <a:avLst/>
                    </a:prstGeom>
                  </pic:spPr>
                </pic:pic>
              </a:graphicData>
            </a:graphic>
            <wp14:sizeRelH relativeFrom="page">
              <wp14:pctWidth>0</wp14:pctWidth>
            </wp14:sizeRelH>
            <wp14:sizeRelV relativeFrom="page">
              <wp14:pctHeight>0</wp14:pctHeight>
            </wp14:sizeRelV>
          </wp:anchor>
        </w:drawing>
      </w:r>
    </w:p>
    <w:p w14:paraId="74AFCF63" w14:textId="793CCCFF" w:rsidR="00ED20B9" w:rsidRDefault="00ED20B9" w:rsidP="00C20C8D">
      <w:pPr>
        <w:tabs>
          <w:tab w:val="left" w:pos="2600"/>
        </w:tabs>
        <w:rPr>
          <w:b/>
          <w:bCs/>
          <w:sz w:val="26"/>
          <w:szCs w:val="26"/>
        </w:rPr>
      </w:pPr>
      <w:r w:rsidRPr="00ED20B9">
        <w:rPr>
          <w:b/>
          <w:bCs/>
          <w:sz w:val="26"/>
          <w:szCs w:val="26"/>
        </w:rPr>
        <w:t>Concetto di VLAN Tagging</w:t>
      </w:r>
    </w:p>
    <w:p w14:paraId="4C2E76CA" w14:textId="3CF4A542" w:rsidR="00ED20B9" w:rsidRDefault="00ED20B9" w:rsidP="00C20C8D">
      <w:pPr>
        <w:tabs>
          <w:tab w:val="left" w:pos="2600"/>
        </w:tabs>
      </w:pPr>
      <w:r>
        <w:t>Il VLAN trunking crea un link tra gli switch che può supportare quante VLAN vuoi. Essendo in trunk, gli switch trattano il link come parte di ogni VLAN, e nel frattempo il link si occupa di superare il traffico fra le varie VLAN. (&gt;)</w:t>
      </w:r>
    </w:p>
    <w:p w14:paraId="01408CE8" w14:textId="485E6D98" w:rsidR="00ED20B9" w:rsidRDefault="00223D78" w:rsidP="00C20C8D">
      <w:pPr>
        <w:tabs>
          <w:tab w:val="left" w:pos="2600"/>
        </w:tabs>
      </w:pPr>
      <w:r>
        <w:rPr>
          <w:noProof/>
        </w:rPr>
        <w:lastRenderedPageBreak/>
        <w:drawing>
          <wp:anchor distT="0" distB="0" distL="114300" distR="114300" simplePos="0" relativeHeight="251693056" behindDoc="0" locked="0" layoutInCell="1" allowOverlap="1" wp14:anchorId="66BB1ED9" wp14:editId="699F2B4B">
            <wp:simplePos x="0" y="0"/>
            <wp:positionH relativeFrom="margin">
              <wp:align>left</wp:align>
            </wp:positionH>
            <wp:positionV relativeFrom="paragraph">
              <wp:posOffset>401955</wp:posOffset>
            </wp:positionV>
            <wp:extent cx="3708400" cy="1755638"/>
            <wp:effectExtent l="0" t="0" r="6350" b="0"/>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708400" cy="1755638"/>
                    </a:xfrm>
                    <a:prstGeom prst="rect">
                      <a:avLst/>
                    </a:prstGeom>
                  </pic:spPr>
                </pic:pic>
              </a:graphicData>
            </a:graphic>
            <wp14:sizeRelH relativeFrom="page">
              <wp14:pctWidth>0</wp14:pctWidth>
            </wp14:sizeRelH>
            <wp14:sizeRelV relativeFrom="page">
              <wp14:pctHeight>0</wp14:pctHeight>
            </wp14:sizeRelV>
          </wp:anchor>
        </w:drawing>
      </w:r>
      <w:r w:rsidRPr="00223D78">
        <w:rPr>
          <w:b/>
          <w:bCs/>
          <w:u w:val="single"/>
        </w:rPr>
        <w:t>In breve</w:t>
      </w:r>
      <w:r>
        <w:t>: il trunking permette agli switch di mandare i dati su multiple VLAN dallo stesso link fisico, aggiungendo una header identificativa al frame.</w:t>
      </w:r>
    </w:p>
    <w:p w14:paraId="64B403BF" w14:textId="576EC873" w:rsidR="00223D78" w:rsidRDefault="00223D78" w:rsidP="00C5794A">
      <w:pPr>
        <w:pStyle w:val="Paragrafoelenco"/>
        <w:numPr>
          <w:ilvl w:val="0"/>
          <w:numId w:val="9"/>
        </w:numPr>
        <w:tabs>
          <w:tab w:val="left" w:pos="2600"/>
        </w:tabs>
      </w:pPr>
      <w:r>
        <w:t>PC11 deve spedire in broadcast sulla VLAN 10, così manda a SW1 che aggiunge un header VLAN ID.</w:t>
      </w:r>
    </w:p>
    <w:p w14:paraId="571B890A" w14:textId="73D93B19" w:rsidR="00223D78" w:rsidRDefault="00223D78" w:rsidP="00C5794A">
      <w:pPr>
        <w:pStyle w:val="Paragrafoelenco"/>
        <w:numPr>
          <w:ilvl w:val="0"/>
          <w:numId w:val="9"/>
        </w:numPr>
        <w:tabs>
          <w:tab w:val="left" w:pos="2600"/>
        </w:tabs>
      </w:pPr>
      <w:r>
        <w:t>Viene spedito in trunk e ricevuto da SW2.</w:t>
      </w:r>
    </w:p>
    <w:p w14:paraId="6FBD3493" w14:textId="799D6564" w:rsidR="00223D78" w:rsidRDefault="00223D78" w:rsidP="00C5794A">
      <w:pPr>
        <w:pStyle w:val="Paragrafoelenco"/>
        <w:numPr>
          <w:ilvl w:val="0"/>
          <w:numId w:val="9"/>
        </w:numPr>
        <w:tabs>
          <w:tab w:val="left" w:pos="2600"/>
        </w:tabs>
      </w:pPr>
      <w:r>
        <w:t>SW2 rimuove la header e spedisce a tutti i device della VLAN 10.</w:t>
      </w:r>
    </w:p>
    <w:p w14:paraId="2647AF7B" w14:textId="500CC482" w:rsidR="00223D78" w:rsidRDefault="00223D78" w:rsidP="00223D78">
      <w:pPr>
        <w:tabs>
          <w:tab w:val="left" w:pos="2600"/>
        </w:tabs>
      </w:pPr>
    </w:p>
    <w:p w14:paraId="14DB9C2D" w14:textId="480321DF" w:rsidR="00223D78" w:rsidRDefault="00223D78" w:rsidP="00223D78">
      <w:pPr>
        <w:tabs>
          <w:tab w:val="left" w:pos="2600"/>
        </w:tabs>
      </w:pPr>
    </w:p>
    <w:p w14:paraId="3B373257" w14:textId="70159C8D" w:rsidR="00223D78" w:rsidRDefault="00223D78" w:rsidP="00223D78">
      <w:pPr>
        <w:tabs>
          <w:tab w:val="left" w:pos="2600"/>
        </w:tabs>
      </w:pPr>
      <w:r>
        <w:t>Altro esempio: PC 21 deve spedire in broadcast in VLAN 20. SW1 spedirà subito a Fa0/4 che sono nella stessa VLAN e poi manda a Gi0/1 con l’header aggiuntiva. SW2 toglie la header e spedisce solo a Fa0/3 e 4.</w:t>
      </w:r>
    </w:p>
    <w:p w14:paraId="6ABF3D9D" w14:textId="77777777" w:rsidR="001E64F1" w:rsidRDefault="001E64F1" w:rsidP="00223D78">
      <w:pPr>
        <w:tabs>
          <w:tab w:val="left" w:pos="2600"/>
        </w:tabs>
        <w:rPr>
          <w:b/>
          <w:bCs/>
          <w:sz w:val="26"/>
          <w:szCs w:val="26"/>
        </w:rPr>
      </w:pPr>
    </w:p>
    <w:p w14:paraId="0823B35B" w14:textId="3F265D21" w:rsidR="00223D78" w:rsidRDefault="001E64F1" w:rsidP="00223D78">
      <w:pPr>
        <w:tabs>
          <w:tab w:val="left" w:pos="2600"/>
        </w:tabs>
        <w:rPr>
          <w:b/>
          <w:bCs/>
          <w:sz w:val="26"/>
          <w:szCs w:val="26"/>
        </w:rPr>
      </w:pPr>
      <w:r w:rsidRPr="001E64F1">
        <w:rPr>
          <w:b/>
          <w:bCs/>
          <w:sz w:val="26"/>
          <w:szCs w:val="26"/>
        </w:rPr>
        <w:t>Protocolli Trunk</w:t>
      </w:r>
      <w:r>
        <w:rPr>
          <w:b/>
          <w:bCs/>
          <w:sz w:val="26"/>
          <w:szCs w:val="26"/>
        </w:rPr>
        <w:t>: 802.1Q e ISL</w:t>
      </w:r>
    </w:p>
    <w:p w14:paraId="3DCF9547" w14:textId="21450DFD" w:rsidR="001E64F1" w:rsidRDefault="00145CEB" w:rsidP="00223D78">
      <w:pPr>
        <w:tabs>
          <w:tab w:val="left" w:pos="2600"/>
        </w:tabs>
      </w:pPr>
      <w:r>
        <w:rPr>
          <w:noProof/>
        </w:rPr>
        <w:drawing>
          <wp:anchor distT="0" distB="0" distL="114300" distR="114300" simplePos="0" relativeHeight="251694080" behindDoc="0" locked="0" layoutInCell="1" allowOverlap="1" wp14:anchorId="71BCC1FC" wp14:editId="6027ACCC">
            <wp:simplePos x="0" y="0"/>
            <wp:positionH relativeFrom="margin">
              <wp:posOffset>2978150</wp:posOffset>
            </wp:positionH>
            <wp:positionV relativeFrom="paragraph">
              <wp:posOffset>323850</wp:posOffset>
            </wp:positionV>
            <wp:extent cx="2916555" cy="939800"/>
            <wp:effectExtent l="0" t="0" r="0" b="0"/>
            <wp:wrapSquare wrapText="bothSides"/>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916555" cy="939800"/>
                    </a:xfrm>
                    <a:prstGeom prst="rect">
                      <a:avLst/>
                    </a:prstGeom>
                  </pic:spPr>
                </pic:pic>
              </a:graphicData>
            </a:graphic>
            <wp14:sizeRelH relativeFrom="page">
              <wp14:pctWidth>0</wp14:pctWidth>
            </wp14:sizeRelH>
            <wp14:sizeRelV relativeFrom="page">
              <wp14:pctHeight>0</wp14:pctHeight>
            </wp14:sizeRelV>
          </wp:anchor>
        </w:drawing>
      </w:r>
      <w:r w:rsidR="001E64F1">
        <w:t xml:space="preserve">La </w:t>
      </w:r>
      <w:r w:rsidR="001E64F1" w:rsidRPr="001E64F1">
        <w:rPr>
          <w:b/>
          <w:bCs/>
        </w:rPr>
        <w:t>IEEE ha creato l’802.1Q</w:t>
      </w:r>
      <w:r w:rsidR="001E64F1">
        <w:t xml:space="preserve"> il più usato come protocollo trunk, </w:t>
      </w:r>
      <w:r w:rsidR="001E64F1" w:rsidRPr="001E64F1">
        <w:rPr>
          <w:b/>
          <w:bCs/>
        </w:rPr>
        <w:t>Cisco ha creato ISL</w:t>
      </w:r>
      <w:r w:rsidR="001E64F1">
        <w:t xml:space="preserve"> anni prima. Cisco supporta entrambi i protocolli nei propri switch.</w:t>
      </w:r>
    </w:p>
    <w:p w14:paraId="425DF9E9" w14:textId="6C3DBD09" w:rsidR="001E64F1" w:rsidRDefault="001E64F1" w:rsidP="00223D78">
      <w:pPr>
        <w:tabs>
          <w:tab w:val="left" w:pos="2600"/>
        </w:tabs>
      </w:pPr>
      <w:r>
        <w:t>Entrambi i protocolli aggiungono al frame il VLAN ID</w:t>
      </w:r>
      <w:r w:rsidR="004605D5">
        <w:t xml:space="preserve"> ma con qualche differenza</w:t>
      </w:r>
      <w:r>
        <w:t xml:space="preserve">: </w:t>
      </w:r>
      <w:r w:rsidRPr="004605D5">
        <w:rPr>
          <w:b/>
          <w:bCs/>
        </w:rPr>
        <w:t>802.1Q</w:t>
      </w:r>
      <w:r>
        <w:t xml:space="preserve"> aggiunge un extra 4-byte nel ethernet header </w:t>
      </w:r>
      <w:r w:rsidR="004605D5">
        <w:t xml:space="preserve">del </w:t>
      </w:r>
      <w:r>
        <w:t>frame originale</w:t>
      </w:r>
      <w:r w:rsidR="00145CEB">
        <w:t>, il VLAN ID è di 12 bits.</w:t>
      </w:r>
    </w:p>
    <w:p w14:paraId="69901DD0" w14:textId="40EEB93C" w:rsidR="00145CEB" w:rsidRDefault="00145CEB" w:rsidP="00223D78">
      <w:pPr>
        <w:tabs>
          <w:tab w:val="left" w:pos="2600"/>
        </w:tabs>
      </w:pPr>
    </w:p>
    <w:p w14:paraId="41293236" w14:textId="49E6A6AD" w:rsidR="004605D5" w:rsidRDefault="004605D5" w:rsidP="00223D78">
      <w:pPr>
        <w:tabs>
          <w:tab w:val="left" w:pos="2600"/>
        </w:tabs>
      </w:pPr>
      <w:r>
        <w:t xml:space="preserve">Gli switch Cisco spezzano il </w:t>
      </w:r>
      <w:r w:rsidRPr="004605D5">
        <w:rPr>
          <w:b/>
          <w:bCs/>
        </w:rPr>
        <w:t>range</w:t>
      </w:r>
      <w:r>
        <w:t xml:space="preserve"> di VLAN ID, che supporta </w:t>
      </w:r>
      <w:r w:rsidR="00D63BB6">
        <w:rPr>
          <w:b/>
          <w:bCs/>
        </w:rPr>
        <w:t>2</w:t>
      </w:r>
      <w:r w:rsidR="00D63BB6">
        <w:rPr>
          <w:b/>
          <w:bCs/>
          <w:vertAlign w:val="superscript"/>
        </w:rPr>
        <w:t xml:space="preserve">12 </w:t>
      </w:r>
      <w:r w:rsidR="00DB639C">
        <w:rPr>
          <w:b/>
          <w:bCs/>
          <w:vertAlign w:val="superscript"/>
        </w:rPr>
        <w:t xml:space="preserve"> </w:t>
      </w:r>
      <w:r>
        <w:t>VLAN cioè un range di 1-4094 (con due valori riservati 0 e 4095)</w:t>
      </w:r>
      <w:r w:rsidR="00FF63CE">
        <w:t>,</w:t>
      </w:r>
      <w:r>
        <w:t xml:space="preserve"> in </w:t>
      </w:r>
      <w:r w:rsidRPr="004605D5">
        <w:rPr>
          <w:b/>
          <w:bCs/>
        </w:rPr>
        <w:t>normal range</w:t>
      </w:r>
      <w:r>
        <w:rPr>
          <w:b/>
          <w:bCs/>
        </w:rPr>
        <w:t xml:space="preserve"> </w:t>
      </w:r>
      <w:r>
        <w:t xml:space="preserve">che va </w:t>
      </w:r>
      <w:r w:rsidRPr="004605D5">
        <w:rPr>
          <w:b/>
          <w:bCs/>
          <w:u w:val="single"/>
        </w:rPr>
        <w:t>1 a 10</w:t>
      </w:r>
      <w:r>
        <w:rPr>
          <w:b/>
          <w:bCs/>
          <w:u w:val="single"/>
        </w:rPr>
        <w:t>0</w:t>
      </w:r>
      <w:r w:rsidRPr="004605D5">
        <w:rPr>
          <w:b/>
          <w:bCs/>
          <w:u w:val="single"/>
        </w:rPr>
        <w:t>5</w:t>
      </w:r>
      <w:r>
        <w:t xml:space="preserve"> e possono essere usati da </w:t>
      </w:r>
      <w:r w:rsidRPr="004605D5">
        <w:rPr>
          <w:b/>
          <w:bCs/>
        </w:rPr>
        <w:t>tutti</w:t>
      </w:r>
      <w:r>
        <w:t xml:space="preserve"> gli switch</w:t>
      </w:r>
      <w:r w:rsidRPr="004605D5">
        <w:rPr>
          <w:b/>
          <w:bCs/>
        </w:rPr>
        <w:t xml:space="preserve"> e</w:t>
      </w:r>
      <w:r>
        <w:rPr>
          <w:b/>
          <w:bCs/>
        </w:rPr>
        <w:t xml:space="preserve">d </w:t>
      </w:r>
      <w:r w:rsidRPr="004605D5">
        <w:rPr>
          <w:b/>
          <w:bCs/>
        </w:rPr>
        <w:t>extended range</w:t>
      </w:r>
      <w:r>
        <w:t xml:space="preserve"> che va da </w:t>
      </w:r>
      <w:r w:rsidRPr="004605D5">
        <w:rPr>
          <w:b/>
          <w:bCs/>
          <w:u w:val="single"/>
        </w:rPr>
        <w:t>1006 a 4095</w:t>
      </w:r>
      <w:r>
        <w:rPr>
          <w:b/>
          <w:bCs/>
          <w:u w:val="single"/>
        </w:rPr>
        <w:t xml:space="preserve"> </w:t>
      </w:r>
      <w:r>
        <w:t xml:space="preserve"> e possono essere usati solo da </w:t>
      </w:r>
      <w:r w:rsidRPr="004605D5">
        <w:rPr>
          <w:b/>
          <w:bCs/>
        </w:rPr>
        <w:t>alcuni</w:t>
      </w:r>
      <w:r>
        <w:t xml:space="preserve"> switch.</w:t>
      </w:r>
    </w:p>
    <w:p w14:paraId="2CD018AE" w14:textId="3C297C6A" w:rsidR="00145CEB" w:rsidRDefault="00145CEB" w:rsidP="00223D78">
      <w:pPr>
        <w:tabs>
          <w:tab w:val="left" w:pos="2600"/>
        </w:tabs>
      </w:pPr>
      <w:r>
        <w:t xml:space="preserve">L’802.1Q definisce un </w:t>
      </w:r>
      <w:r w:rsidRPr="00145CEB">
        <w:rPr>
          <w:b/>
          <w:bCs/>
        </w:rPr>
        <w:t>VLAN ID speciale</w:t>
      </w:r>
      <w:r>
        <w:t xml:space="preserve"> per ogni trunk, chiamato </w:t>
      </w:r>
      <w:r w:rsidRPr="00145CEB">
        <w:rPr>
          <w:b/>
          <w:bCs/>
          <w:i/>
          <w:iCs/>
        </w:rPr>
        <w:t>Native VLAN</w:t>
      </w:r>
      <w:r>
        <w:t xml:space="preserve">. Per definizione l’802.1Q non aggiunge una header al frame nella VLAN nativa, ovvero quando uno switch riceve un frame privo di 802.1Q header, lo switch ricevente sa che il frame è parte della VLAN nativa. </w:t>
      </w:r>
    </w:p>
    <w:p w14:paraId="30951F54" w14:textId="1E96C2F4" w:rsidR="00145CEB" w:rsidRDefault="00145CEB" w:rsidP="00223D78">
      <w:pPr>
        <w:tabs>
          <w:tab w:val="left" w:pos="2600"/>
        </w:tabs>
      </w:pPr>
      <w:r>
        <w:t>NB: Ovviamente entrambi gli switch devono essere d’accordo su quale VLAN è quella nativa.</w:t>
      </w:r>
    </w:p>
    <w:p w14:paraId="43DAF2C1" w14:textId="77777777" w:rsidR="00706EC5" w:rsidRDefault="00706EC5" w:rsidP="00223D78">
      <w:pPr>
        <w:tabs>
          <w:tab w:val="left" w:pos="2600"/>
        </w:tabs>
        <w:rPr>
          <w:b/>
          <w:bCs/>
          <w:sz w:val="26"/>
          <w:szCs w:val="26"/>
        </w:rPr>
      </w:pPr>
    </w:p>
    <w:p w14:paraId="18C1D951" w14:textId="5FDF3BE0" w:rsidR="00145CEB" w:rsidRDefault="00145CEB" w:rsidP="00223D78">
      <w:pPr>
        <w:tabs>
          <w:tab w:val="left" w:pos="2600"/>
        </w:tabs>
        <w:rPr>
          <w:b/>
          <w:bCs/>
          <w:sz w:val="26"/>
          <w:szCs w:val="26"/>
        </w:rPr>
      </w:pPr>
      <w:r w:rsidRPr="00145CEB">
        <w:rPr>
          <w:b/>
          <w:bCs/>
          <w:sz w:val="26"/>
          <w:szCs w:val="26"/>
        </w:rPr>
        <w:t>Scambio dei dati tra VLANs</w:t>
      </w:r>
    </w:p>
    <w:p w14:paraId="3C7E28E8" w14:textId="27E94964" w:rsidR="00145CEB" w:rsidRDefault="00145CEB" w:rsidP="00223D78">
      <w:pPr>
        <w:tabs>
          <w:tab w:val="left" w:pos="2600"/>
        </w:tabs>
      </w:pPr>
      <w:r>
        <w:t>Se crei una VLAN che contiene più VLAN avrai bisogno di far comunicare tutti i device fra loro</w:t>
      </w:r>
      <w:r w:rsidR="00706EC5">
        <w:t>.</w:t>
      </w:r>
    </w:p>
    <w:p w14:paraId="4B4B9A31" w14:textId="3BB143CA" w:rsidR="00706EC5" w:rsidRDefault="006B3C1A" w:rsidP="00223D78">
      <w:pPr>
        <w:tabs>
          <w:tab w:val="left" w:pos="2600"/>
        </w:tabs>
      </w:pPr>
      <w:r>
        <w:rPr>
          <w:noProof/>
        </w:rPr>
        <w:drawing>
          <wp:anchor distT="0" distB="0" distL="114300" distR="114300" simplePos="0" relativeHeight="251695104" behindDoc="0" locked="0" layoutInCell="1" allowOverlap="1" wp14:anchorId="0C3F1609" wp14:editId="4A5B03BF">
            <wp:simplePos x="0" y="0"/>
            <wp:positionH relativeFrom="column">
              <wp:posOffset>-206375</wp:posOffset>
            </wp:positionH>
            <wp:positionV relativeFrom="paragraph">
              <wp:posOffset>86995</wp:posOffset>
            </wp:positionV>
            <wp:extent cx="3618230" cy="1333500"/>
            <wp:effectExtent l="0" t="0" r="1270" b="0"/>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618230" cy="1333500"/>
                    </a:xfrm>
                    <a:prstGeom prst="rect">
                      <a:avLst/>
                    </a:prstGeom>
                  </pic:spPr>
                </pic:pic>
              </a:graphicData>
            </a:graphic>
            <wp14:sizeRelH relativeFrom="page">
              <wp14:pctWidth>0</wp14:pctWidth>
            </wp14:sizeRelH>
            <wp14:sizeRelV relativeFrom="page">
              <wp14:pctHeight>0</wp14:pctHeight>
            </wp14:sizeRelV>
          </wp:anchor>
        </w:drawing>
      </w:r>
      <w:r w:rsidR="00706EC5">
        <w:t xml:space="preserve">Ed è per questo che per far comunicare le VLAN tra loro si deve usare un </w:t>
      </w:r>
      <w:r w:rsidR="00706EC5" w:rsidRPr="006B3C1A">
        <w:rPr>
          <w:b/>
          <w:bCs/>
        </w:rPr>
        <w:t>router</w:t>
      </w:r>
      <w:r w:rsidR="00706EC5">
        <w:t xml:space="preserve"> (come in figura &lt;) o uno </w:t>
      </w:r>
      <w:r w:rsidR="00706EC5" w:rsidRPr="006B3C1A">
        <w:rPr>
          <w:b/>
          <w:bCs/>
        </w:rPr>
        <w:t xml:space="preserve">switch </w:t>
      </w:r>
      <w:r w:rsidRPr="006B3C1A">
        <w:rPr>
          <w:b/>
          <w:bCs/>
        </w:rPr>
        <w:t>Layer</w:t>
      </w:r>
      <w:r w:rsidR="00706EC5" w:rsidRPr="006B3C1A">
        <w:rPr>
          <w:b/>
          <w:bCs/>
        </w:rPr>
        <w:t xml:space="preserve"> 3</w:t>
      </w:r>
      <w:r w:rsidR="00706EC5">
        <w:t xml:space="preserve"> che performi come un router.</w:t>
      </w:r>
    </w:p>
    <w:p w14:paraId="6A7F03A8" w14:textId="295C52AE" w:rsidR="006B3C1A" w:rsidRDefault="006B3C1A" w:rsidP="00223D78">
      <w:pPr>
        <w:tabs>
          <w:tab w:val="left" w:pos="2600"/>
        </w:tabs>
      </w:pPr>
      <w:r>
        <w:t xml:space="preserve">Lo </w:t>
      </w:r>
      <w:r w:rsidRPr="006B3C1A">
        <w:rPr>
          <w:b/>
          <w:bCs/>
        </w:rPr>
        <w:t>switch</w:t>
      </w:r>
      <w:r>
        <w:t xml:space="preserve"> così può mandare dati </w:t>
      </w:r>
      <w:r w:rsidRPr="006B3C1A">
        <w:rPr>
          <w:b/>
          <w:bCs/>
        </w:rPr>
        <w:t>dentro</w:t>
      </w:r>
      <w:r>
        <w:t xml:space="preserve"> </w:t>
      </w:r>
      <w:r w:rsidRPr="006B3C1A">
        <w:rPr>
          <w:b/>
          <w:bCs/>
        </w:rPr>
        <w:t>una VLAN</w:t>
      </w:r>
      <w:r>
        <w:t xml:space="preserve">, e il </w:t>
      </w:r>
      <w:r w:rsidRPr="006B3C1A">
        <w:rPr>
          <w:b/>
          <w:bCs/>
        </w:rPr>
        <w:t>router</w:t>
      </w:r>
      <w:r>
        <w:t xml:space="preserve"> può mandare i dati </w:t>
      </w:r>
      <w:r w:rsidRPr="006B3C1A">
        <w:rPr>
          <w:b/>
          <w:bCs/>
        </w:rPr>
        <w:t>tra le subnet</w:t>
      </w:r>
      <w:r>
        <w:t>.</w:t>
      </w:r>
    </w:p>
    <w:p w14:paraId="55DCB40D" w14:textId="69DF97A5" w:rsidR="006B3C1A" w:rsidRDefault="006B3C1A" w:rsidP="00223D78">
      <w:pPr>
        <w:tabs>
          <w:tab w:val="left" w:pos="2600"/>
        </w:tabs>
      </w:pPr>
      <w:r>
        <w:lastRenderedPageBreak/>
        <w:t xml:space="preserve">Nell’immagine, semplicemente, Fred dalla VLAN 10 routa ip packet che deve andare da Betty nella VLAN 20, lo switch manda due diversi Layer 2 ethernet frame: uno da Fred a R1 F0/0 e l’altro da R1 F0/1 a Betty. </w:t>
      </w:r>
    </w:p>
    <w:p w14:paraId="4BF75374" w14:textId="5E23EEEB" w:rsidR="006B3C1A" w:rsidRDefault="006B3C1A" w:rsidP="00223D78">
      <w:pPr>
        <w:tabs>
          <w:tab w:val="left" w:pos="2600"/>
        </w:tabs>
      </w:pPr>
      <w:r>
        <w:t>Il sistema funziona, ma ci sono diverse altre soluzioni per soddisfare questo schema.</w:t>
      </w:r>
    </w:p>
    <w:p w14:paraId="23919693" w14:textId="4D141DFB" w:rsidR="006B3C1A" w:rsidRDefault="006B3C1A" w:rsidP="00223D78">
      <w:pPr>
        <w:tabs>
          <w:tab w:val="left" w:pos="2600"/>
        </w:tabs>
        <w:rPr>
          <w:b/>
          <w:bCs/>
          <w:sz w:val="26"/>
          <w:szCs w:val="26"/>
        </w:rPr>
      </w:pPr>
      <w:r w:rsidRPr="006B3C1A">
        <w:rPr>
          <w:b/>
          <w:bCs/>
          <w:sz w:val="26"/>
          <w:szCs w:val="26"/>
        </w:rPr>
        <w:t xml:space="preserve">Creare </w:t>
      </w:r>
      <w:r>
        <w:rPr>
          <w:b/>
          <w:bCs/>
          <w:sz w:val="26"/>
          <w:szCs w:val="26"/>
        </w:rPr>
        <w:t xml:space="preserve">una </w:t>
      </w:r>
      <w:r w:rsidRPr="006B3C1A">
        <w:rPr>
          <w:b/>
          <w:bCs/>
          <w:sz w:val="26"/>
          <w:szCs w:val="26"/>
        </w:rPr>
        <w:t>VLAN e</w:t>
      </w:r>
      <w:r>
        <w:rPr>
          <w:b/>
          <w:bCs/>
          <w:sz w:val="26"/>
          <w:szCs w:val="26"/>
        </w:rPr>
        <w:t>d</w:t>
      </w:r>
      <w:r w:rsidRPr="006B3C1A">
        <w:rPr>
          <w:b/>
          <w:bCs/>
          <w:sz w:val="26"/>
          <w:szCs w:val="26"/>
        </w:rPr>
        <w:t xml:space="preserve"> Assegnare </w:t>
      </w:r>
      <w:r>
        <w:rPr>
          <w:b/>
          <w:bCs/>
          <w:sz w:val="26"/>
          <w:szCs w:val="26"/>
        </w:rPr>
        <w:t xml:space="preserve">la </w:t>
      </w:r>
      <w:r w:rsidRPr="006B3C1A">
        <w:rPr>
          <w:b/>
          <w:bCs/>
          <w:sz w:val="26"/>
          <w:szCs w:val="26"/>
        </w:rPr>
        <w:t>VLAN ad una Interfaccia</w:t>
      </w:r>
    </w:p>
    <w:p w14:paraId="1FE72CF4" w14:textId="5E28AF8D" w:rsidR="006B3C1A" w:rsidRDefault="003F6D94" w:rsidP="00223D78">
      <w:pPr>
        <w:tabs>
          <w:tab w:val="left" w:pos="2600"/>
        </w:tabs>
      </w:pPr>
      <w:r>
        <w:t>Per creare una VLAN lo switch deve essere configurato di modo da credere che esista realmente, in più deve avere le interfacce in access e non in trunk, oppure trunk che supportano le VLAN:</w:t>
      </w:r>
    </w:p>
    <w:p w14:paraId="59E3A7D6" w14:textId="3349690E" w:rsidR="003F6D94" w:rsidRDefault="003F6D94" w:rsidP="003F6D94">
      <w:pPr>
        <w:tabs>
          <w:tab w:val="left" w:pos="2600"/>
        </w:tabs>
      </w:pPr>
      <w:r>
        <w:t xml:space="preserve">Step. 1: </w:t>
      </w:r>
      <w:r w:rsidRPr="003F6D94">
        <w:rPr>
          <w:b/>
          <w:bCs/>
        </w:rPr>
        <w:t>Configurare una nuova VLAN</w:t>
      </w:r>
    </w:p>
    <w:p w14:paraId="00552B40" w14:textId="5BA04846" w:rsidR="003F6D94" w:rsidRDefault="003F6D94" w:rsidP="00C5794A">
      <w:pPr>
        <w:pStyle w:val="Paragrafoelenco"/>
        <w:numPr>
          <w:ilvl w:val="0"/>
          <w:numId w:val="10"/>
        </w:numPr>
        <w:tabs>
          <w:tab w:val="left" w:pos="2600"/>
        </w:tabs>
      </w:pPr>
      <w:r>
        <w:t xml:space="preserve">Da configuration mode, usa </w:t>
      </w:r>
      <w:r w:rsidRPr="003F6D94">
        <w:rPr>
          <w:b/>
          <w:bCs/>
        </w:rPr>
        <w:t>vlan</w:t>
      </w:r>
      <w:r>
        <w:t xml:space="preserve"> </w:t>
      </w:r>
      <w:r w:rsidRPr="003F6D94">
        <w:rPr>
          <w:i/>
          <w:iCs/>
        </w:rPr>
        <w:t>“vlan-id”</w:t>
      </w:r>
      <w:r>
        <w:rPr>
          <w:i/>
          <w:iCs/>
        </w:rPr>
        <w:t xml:space="preserve"> </w:t>
      </w:r>
      <w:r>
        <w:t>in global config mode per crearla e muovere l’utente in VLAN config mode.</w:t>
      </w:r>
    </w:p>
    <w:p w14:paraId="533B8B00" w14:textId="22500558" w:rsidR="003F6D94" w:rsidRPr="003F6D94" w:rsidRDefault="00C9529A" w:rsidP="00C5794A">
      <w:pPr>
        <w:pStyle w:val="Paragrafoelenco"/>
        <w:numPr>
          <w:ilvl w:val="0"/>
          <w:numId w:val="10"/>
        </w:numPr>
        <w:tabs>
          <w:tab w:val="left" w:pos="2600"/>
        </w:tabs>
      </w:pPr>
      <w:r>
        <w:rPr>
          <w:noProof/>
        </w:rPr>
        <w:drawing>
          <wp:anchor distT="0" distB="0" distL="114300" distR="114300" simplePos="0" relativeHeight="251696128" behindDoc="0" locked="0" layoutInCell="1" allowOverlap="1" wp14:anchorId="66927472" wp14:editId="305D350A">
            <wp:simplePos x="0" y="0"/>
            <wp:positionH relativeFrom="column">
              <wp:posOffset>-275590</wp:posOffset>
            </wp:positionH>
            <wp:positionV relativeFrom="paragraph">
              <wp:posOffset>153670</wp:posOffset>
            </wp:positionV>
            <wp:extent cx="4279265" cy="3511550"/>
            <wp:effectExtent l="0" t="0" r="6985" b="0"/>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279265" cy="3511550"/>
                    </a:xfrm>
                    <a:prstGeom prst="rect">
                      <a:avLst/>
                    </a:prstGeom>
                  </pic:spPr>
                </pic:pic>
              </a:graphicData>
            </a:graphic>
            <wp14:sizeRelH relativeFrom="page">
              <wp14:pctWidth>0</wp14:pctWidth>
            </wp14:sizeRelH>
            <wp14:sizeRelV relativeFrom="page">
              <wp14:pctHeight>0</wp14:pctHeight>
            </wp14:sizeRelV>
          </wp:anchor>
        </w:drawing>
      </w:r>
      <w:r w:rsidR="003F6D94">
        <w:t xml:space="preserve">(opzionale) Comando </w:t>
      </w:r>
      <w:r w:rsidR="003F6D94" w:rsidRPr="003F6D94">
        <w:rPr>
          <w:b/>
          <w:bCs/>
        </w:rPr>
        <w:t>name</w:t>
      </w:r>
      <w:r w:rsidR="003F6D94">
        <w:t xml:space="preserve"> </w:t>
      </w:r>
      <w:r w:rsidR="003F6D94" w:rsidRPr="003F6D94">
        <w:rPr>
          <w:i/>
          <w:iCs/>
        </w:rPr>
        <w:t>“name”</w:t>
      </w:r>
      <w:r w:rsidR="003F6D94">
        <w:t xml:space="preserve"> in VLAN config mode per listare un nome per la VLAN, se non è configurata sarà VLAN”</w:t>
      </w:r>
      <w:r w:rsidR="003F6D94" w:rsidRPr="003F6D94">
        <w:rPr>
          <w:i/>
          <w:iCs/>
          <w:sz w:val="24"/>
          <w:szCs w:val="24"/>
        </w:rPr>
        <w:t>ZZZZ</w:t>
      </w:r>
      <w:r w:rsidR="003F6D94">
        <w:rPr>
          <w:i/>
          <w:iCs/>
          <w:sz w:val="24"/>
          <w:szCs w:val="24"/>
        </w:rPr>
        <w:t xml:space="preserve">” </w:t>
      </w:r>
      <w:r w:rsidR="003F6D94">
        <w:rPr>
          <w:sz w:val="24"/>
          <w:szCs w:val="24"/>
        </w:rPr>
        <w:t>dove ZZZZ è il numerico della VLAN.</w:t>
      </w:r>
    </w:p>
    <w:p w14:paraId="596E542D" w14:textId="4BE98C27" w:rsidR="003F6D94" w:rsidRDefault="003F6D94" w:rsidP="003F6D94">
      <w:pPr>
        <w:tabs>
          <w:tab w:val="left" w:pos="2600"/>
        </w:tabs>
        <w:rPr>
          <w:b/>
          <w:bCs/>
        </w:rPr>
      </w:pPr>
      <w:r>
        <w:t xml:space="preserve">Step. 2: </w:t>
      </w:r>
      <w:r w:rsidRPr="003F6D94">
        <w:rPr>
          <w:b/>
          <w:bCs/>
        </w:rPr>
        <w:t>Accessi Interfaccia</w:t>
      </w:r>
    </w:p>
    <w:p w14:paraId="5A39E09C" w14:textId="5C434067" w:rsidR="003F6D94" w:rsidRDefault="0012220A" w:rsidP="00C5794A">
      <w:pPr>
        <w:pStyle w:val="Paragrafoelenco"/>
        <w:numPr>
          <w:ilvl w:val="0"/>
          <w:numId w:val="11"/>
        </w:numPr>
        <w:tabs>
          <w:tab w:val="left" w:pos="2600"/>
        </w:tabs>
      </w:pPr>
      <w:r>
        <w:t xml:space="preserve">Usare </w:t>
      </w:r>
      <w:r w:rsidRPr="0012220A">
        <w:rPr>
          <w:b/>
          <w:bCs/>
        </w:rPr>
        <w:t>interface</w:t>
      </w:r>
      <w:r>
        <w:t xml:space="preserve"> “</w:t>
      </w:r>
      <w:r w:rsidRPr="0012220A">
        <w:rPr>
          <w:i/>
          <w:iCs/>
        </w:rPr>
        <w:t>numero</w:t>
      </w:r>
      <w:r>
        <w:t>” in global config mode per passare in interface config mode per ogni interfaccia desiderata.</w:t>
      </w:r>
    </w:p>
    <w:p w14:paraId="1DF0AC36" w14:textId="7CF39AF4" w:rsidR="0012220A" w:rsidRDefault="0012220A" w:rsidP="00C5794A">
      <w:pPr>
        <w:pStyle w:val="Paragrafoelenco"/>
        <w:numPr>
          <w:ilvl w:val="0"/>
          <w:numId w:val="11"/>
        </w:numPr>
        <w:tabs>
          <w:tab w:val="left" w:pos="2600"/>
        </w:tabs>
      </w:pPr>
      <w:r w:rsidRPr="0012220A">
        <w:t xml:space="preserve">Usare </w:t>
      </w:r>
      <w:r w:rsidRPr="0012220A">
        <w:rPr>
          <w:b/>
          <w:bCs/>
        </w:rPr>
        <w:t>switchport access vlan</w:t>
      </w:r>
      <w:r w:rsidRPr="0012220A">
        <w:t xml:space="preserve"> “</w:t>
      </w:r>
      <w:r w:rsidRPr="0012220A">
        <w:rPr>
          <w:i/>
          <w:iCs/>
        </w:rPr>
        <w:t xml:space="preserve">id-number” </w:t>
      </w:r>
      <w:r w:rsidRPr="0012220A">
        <w:t>in interface config mode per specificare il numero</w:t>
      </w:r>
      <w:r>
        <w:t xml:space="preserve"> di VLAN associate a quell’interfaccia.</w:t>
      </w:r>
    </w:p>
    <w:p w14:paraId="1C18C01D" w14:textId="0A21B63A" w:rsidR="00C9529A" w:rsidRDefault="0012220A" w:rsidP="00C5794A">
      <w:pPr>
        <w:pStyle w:val="Paragrafoelenco"/>
        <w:numPr>
          <w:ilvl w:val="0"/>
          <w:numId w:val="11"/>
        </w:numPr>
        <w:tabs>
          <w:tab w:val="left" w:pos="2600"/>
        </w:tabs>
      </w:pPr>
      <w:r w:rsidRPr="0012220A">
        <w:t xml:space="preserve">(opzionale) </w:t>
      </w:r>
      <w:r w:rsidRPr="0012220A">
        <w:rPr>
          <w:b/>
          <w:bCs/>
        </w:rPr>
        <w:t>switchport mode access</w:t>
      </w:r>
      <w:r w:rsidRPr="0012220A">
        <w:t xml:space="preserve"> setta l’interfacc</w:t>
      </w:r>
      <w:r>
        <w:t>ia sempre in access.</w:t>
      </w:r>
    </w:p>
    <w:p w14:paraId="4A587E20" w14:textId="547383D6" w:rsidR="00C9529A" w:rsidRDefault="00C9529A" w:rsidP="00C9529A">
      <w:pPr>
        <w:tabs>
          <w:tab w:val="left" w:pos="2600"/>
        </w:tabs>
      </w:pPr>
      <w:r w:rsidRPr="00C9529A">
        <w:t>NB: le porte di def</w:t>
      </w:r>
      <w:r>
        <w:t>ault vengono settate dallo switch sulla VLAN 1.</w:t>
      </w:r>
    </w:p>
    <w:p w14:paraId="6FE4DC58" w14:textId="3E0776D4" w:rsidR="00582F70" w:rsidRDefault="00582F70" w:rsidP="00C9529A">
      <w:pPr>
        <w:tabs>
          <w:tab w:val="left" w:pos="2600"/>
        </w:tabs>
        <w:rPr>
          <w:b/>
          <w:bCs/>
          <w:sz w:val="26"/>
          <w:szCs w:val="26"/>
        </w:rPr>
      </w:pPr>
    </w:p>
    <w:p w14:paraId="6E957EC2" w14:textId="292DC941" w:rsidR="00C9529A" w:rsidRDefault="004D295D" w:rsidP="00C9529A">
      <w:pPr>
        <w:tabs>
          <w:tab w:val="left" w:pos="2600"/>
        </w:tabs>
        <w:rPr>
          <w:b/>
          <w:bCs/>
          <w:sz w:val="26"/>
          <w:szCs w:val="26"/>
        </w:rPr>
      </w:pPr>
      <w:r>
        <w:rPr>
          <w:b/>
          <w:bCs/>
          <w:sz w:val="26"/>
          <w:szCs w:val="26"/>
        </w:rPr>
        <w:t>Configurazione</w:t>
      </w:r>
      <w:r w:rsidR="00582F70" w:rsidRPr="00582F70">
        <w:rPr>
          <w:b/>
          <w:bCs/>
          <w:sz w:val="26"/>
          <w:szCs w:val="26"/>
        </w:rPr>
        <w:t xml:space="preserve"> VLAN Trunk</w:t>
      </w:r>
      <w:r>
        <w:rPr>
          <w:b/>
          <w:bCs/>
          <w:sz w:val="26"/>
          <w:szCs w:val="26"/>
        </w:rPr>
        <w:t>ing</w:t>
      </w:r>
    </w:p>
    <w:p w14:paraId="5C8E9149" w14:textId="2359D332" w:rsidR="004D295D" w:rsidRDefault="004D295D" w:rsidP="00C9529A">
      <w:pPr>
        <w:tabs>
          <w:tab w:val="left" w:pos="2600"/>
        </w:tabs>
      </w:pPr>
      <w:r>
        <w:t>La configurazione può essere predefinita oppure essere negoziata tra gli switch:</w:t>
      </w:r>
    </w:p>
    <w:p w14:paraId="4807DEB5" w14:textId="7D728C29" w:rsidR="004D295D" w:rsidRDefault="004D295D" w:rsidP="00C5794A">
      <w:pPr>
        <w:pStyle w:val="Paragrafoelenco"/>
        <w:numPr>
          <w:ilvl w:val="0"/>
          <w:numId w:val="12"/>
        </w:numPr>
        <w:tabs>
          <w:tab w:val="left" w:pos="2600"/>
        </w:tabs>
      </w:pPr>
      <w:r w:rsidRPr="004D295D">
        <w:rPr>
          <w:b/>
          <w:bCs/>
        </w:rPr>
        <w:t>Il tipo di trunking</w:t>
      </w:r>
      <w:r>
        <w:t>: IEEE 802.1Q, ISL, oppure scegliere quale usare (per gli switch che supportano entrambi).</w:t>
      </w:r>
    </w:p>
    <w:p w14:paraId="2E780D63" w14:textId="78D59DD2" w:rsidR="004D295D" w:rsidRDefault="004D295D" w:rsidP="00C5794A">
      <w:pPr>
        <w:pStyle w:val="Paragrafoelenco"/>
        <w:numPr>
          <w:ilvl w:val="0"/>
          <w:numId w:val="12"/>
        </w:numPr>
        <w:tabs>
          <w:tab w:val="left" w:pos="2600"/>
        </w:tabs>
      </w:pPr>
      <w:r w:rsidRPr="004D295D">
        <w:rPr>
          <w:b/>
          <w:bCs/>
        </w:rPr>
        <w:t>Administrative mode</w:t>
      </w:r>
      <w:r>
        <w:t>: sempre in trunk, mai in trunk, oppure scegliere quando trunkare.</w:t>
      </w:r>
    </w:p>
    <w:p w14:paraId="361487C9" w14:textId="36A1CF9B" w:rsidR="004D295D" w:rsidRPr="004D295D" w:rsidRDefault="004D295D" w:rsidP="004D295D">
      <w:pPr>
        <w:tabs>
          <w:tab w:val="left" w:pos="2600"/>
        </w:tabs>
      </w:pPr>
      <w:r>
        <w:t xml:space="preserve">Gli switch che supportano sia 802.1Q che ISL per negoziare usano il Dynamic Trunking Protocol (DTP), se entrambi </w:t>
      </w:r>
      <w:r w:rsidR="00A35BAE">
        <w:t>supportano entrambi i protocolli, useranno l’ISL, sennò useranno quello che hanno in comune.</w:t>
      </w:r>
    </w:p>
    <w:p w14:paraId="58DBFFDC" w14:textId="392C4A81" w:rsidR="00A35BAE" w:rsidRDefault="00A35BAE" w:rsidP="00C9529A">
      <w:pPr>
        <w:tabs>
          <w:tab w:val="left" w:pos="2600"/>
        </w:tabs>
      </w:pPr>
      <w:r>
        <w:t>Per configurare il tipo o autorizzare il DTP a negoziare si usa:</w:t>
      </w:r>
    </w:p>
    <w:p w14:paraId="44BF6771" w14:textId="3F66767A" w:rsidR="00A35BAE" w:rsidRDefault="00A35BAE" w:rsidP="00C9529A">
      <w:pPr>
        <w:tabs>
          <w:tab w:val="left" w:pos="2600"/>
        </w:tabs>
        <w:rPr>
          <w:b/>
          <w:bCs/>
        </w:rPr>
      </w:pPr>
      <w:r w:rsidRPr="00A35BAE">
        <w:rPr>
          <w:b/>
          <w:bCs/>
        </w:rPr>
        <w:t>switchport trunk encapsulation {dot1q | isl | negotiate}</w:t>
      </w:r>
      <w:r>
        <w:rPr>
          <w:b/>
          <w:bCs/>
        </w:rPr>
        <w:t xml:space="preserve"> </w:t>
      </w:r>
    </w:p>
    <w:p w14:paraId="69762C6F" w14:textId="7593886B" w:rsidR="00A35BAE" w:rsidRDefault="00A35BAE" w:rsidP="00C9529A">
      <w:pPr>
        <w:tabs>
          <w:tab w:val="left" w:pos="2600"/>
        </w:tabs>
        <w:rPr>
          <w:b/>
          <w:bCs/>
        </w:rPr>
      </w:pPr>
    </w:p>
    <w:p w14:paraId="664EEC84" w14:textId="02BB0C71" w:rsidR="00457D80" w:rsidRPr="00451A76" w:rsidRDefault="00A35BAE" w:rsidP="00C9529A">
      <w:pPr>
        <w:tabs>
          <w:tab w:val="left" w:pos="2600"/>
        </w:tabs>
        <w:rPr>
          <w:b/>
          <w:bCs/>
          <w:sz w:val="26"/>
          <w:szCs w:val="26"/>
        </w:rPr>
      </w:pPr>
      <w:r w:rsidRPr="00451A76">
        <w:rPr>
          <w:b/>
          <w:bCs/>
          <w:sz w:val="26"/>
          <w:szCs w:val="26"/>
        </w:rPr>
        <w:t xml:space="preserve">Comandi </w:t>
      </w:r>
      <w:r w:rsidR="00457D80" w:rsidRPr="00451A76">
        <w:rPr>
          <w:b/>
          <w:bCs/>
          <w:sz w:val="26"/>
          <w:szCs w:val="26"/>
        </w:rPr>
        <w:t>Trunk Administrative Mode con la Switchport Mode</w:t>
      </w:r>
    </w:p>
    <w:p w14:paraId="537699B0" w14:textId="38D0CAF5" w:rsidR="00582F70" w:rsidRDefault="00457D80" w:rsidP="00C9529A">
      <w:pPr>
        <w:tabs>
          <w:tab w:val="left" w:pos="2600"/>
        </w:tabs>
      </w:pPr>
      <w:r w:rsidRPr="00457D80">
        <w:rPr>
          <w:b/>
          <w:bCs/>
        </w:rPr>
        <w:t>access</w:t>
      </w:r>
      <w:r>
        <w:t xml:space="preserve"> &gt; agisce sempre in access, mai in trunk</w:t>
      </w:r>
    </w:p>
    <w:p w14:paraId="3D06F923" w14:textId="6E57D0B1" w:rsidR="00457D80" w:rsidRDefault="00457D80" w:rsidP="00C9529A">
      <w:pPr>
        <w:tabs>
          <w:tab w:val="left" w:pos="2600"/>
        </w:tabs>
      </w:pPr>
      <w:r w:rsidRPr="00457D80">
        <w:rPr>
          <w:b/>
          <w:bCs/>
        </w:rPr>
        <w:t>trunk</w:t>
      </w:r>
      <w:r>
        <w:t xml:space="preserve"> &gt; agisce sempre in trunk</w:t>
      </w:r>
    </w:p>
    <w:p w14:paraId="39EE0F3C" w14:textId="40EA732D" w:rsidR="00457D80" w:rsidRDefault="00457D80" w:rsidP="00C9529A">
      <w:pPr>
        <w:tabs>
          <w:tab w:val="left" w:pos="2600"/>
        </w:tabs>
      </w:pPr>
      <w:r w:rsidRPr="00457D80">
        <w:rPr>
          <w:b/>
          <w:bCs/>
        </w:rPr>
        <w:t>dynamic desirable</w:t>
      </w:r>
      <w:r>
        <w:t xml:space="preserve"> &gt; inizia la negoziazione e scelgono se usare il trunk o meno</w:t>
      </w:r>
    </w:p>
    <w:p w14:paraId="7DA0DBF2" w14:textId="7D51525F" w:rsidR="00457D80" w:rsidRDefault="00457D80" w:rsidP="00C9529A">
      <w:pPr>
        <w:tabs>
          <w:tab w:val="left" w:pos="2600"/>
        </w:tabs>
      </w:pPr>
      <w:r w:rsidRPr="00457D80">
        <w:rPr>
          <w:b/>
          <w:bCs/>
        </w:rPr>
        <w:t>dynamic auto</w:t>
      </w:r>
      <w:r>
        <w:t xml:space="preserve"> &gt; aspetta passivamente che un altro switch mandi un mex per negoziare, lui risponde e negoziano</w:t>
      </w:r>
    </w:p>
    <w:p w14:paraId="33D1FC3A" w14:textId="1C78885D" w:rsidR="00457D80" w:rsidRDefault="00457D80" w:rsidP="00C9529A">
      <w:pPr>
        <w:tabs>
          <w:tab w:val="left" w:pos="2600"/>
        </w:tabs>
      </w:pPr>
      <w:r>
        <w:t xml:space="preserve">NB: Se due switch vogliono comunicare ma sono entrambi in </w:t>
      </w:r>
      <w:r w:rsidRPr="00457D80">
        <w:rPr>
          <w:b/>
          <w:bCs/>
        </w:rPr>
        <w:t>dynamic</w:t>
      </w:r>
      <w:r>
        <w:t xml:space="preserve"> </w:t>
      </w:r>
      <w:r w:rsidRPr="00457D80">
        <w:rPr>
          <w:b/>
          <w:bCs/>
        </w:rPr>
        <w:t>auto</w:t>
      </w:r>
      <w:r>
        <w:rPr>
          <w:b/>
          <w:bCs/>
        </w:rPr>
        <w:t xml:space="preserve"> </w:t>
      </w:r>
      <w:r>
        <w:t xml:space="preserve">nessuno dei inizierà la negoziazione. Quando uno switch viene cambiato in </w:t>
      </w:r>
      <w:r w:rsidRPr="00457D80">
        <w:rPr>
          <w:b/>
          <w:bCs/>
        </w:rPr>
        <w:t>desirable</w:t>
      </w:r>
      <w:r>
        <w:rPr>
          <w:b/>
          <w:bCs/>
        </w:rPr>
        <w:t xml:space="preserve"> </w:t>
      </w:r>
      <w:r>
        <w:t>mode, allora iniziano a negoziare.</w:t>
      </w:r>
    </w:p>
    <w:p w14:paraId="571414B3" w14:textId="23F0B048" w:rsidR="00457D80" w:rsidRPr="006F36F9" w:rsidRDefault="001D2E65" w:rsidP="00C9529A">
      <w:pPr>
        <w:tabs>
          <w:tab w:val="left" w:pos="2600"/>
        </w:tabs>
      </w:pPr>
      <w:r w:rsidRPr="006F36F9">
        <w:rPr>
          <w:noProof/>
        </w:rPr>
        <w:drawing>
          <wp:inline distT="0" distB="0" distL="0" distR="0" wp14:anchorId="63A7781F" wp14:editId="2AB81F6B">
            <wp:extent cx="5876925" cy="1314450"/>
            <wp:effectExtent l="0" t="0" r="9525"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76925" cy="1314450"/>
                    </a:xfrm>
                    <a:prstGeom prst="rect">
                      <a:avLst/>
                    </a:prstGeom>
                  </pic:spPr>
                </pic:pic>
              </a:graphicData>
            </a:graphic>
          </wp:inline>
        </w:drawing>
      </w:r>
    </w:p>
    <w:p w14:paraId="22CDE7E2" w14:textId="69AAF986" w:rsidR="00457D80" w:rsidRDefault="001D2E65" w:rsidP="00C9529A">
      <w:pPr>
        <w:tabs>
          <w:tab w:val="left" w:pos="2600"/>
        </w:tabs>
      </w:pPr>
      <w:r>
        <w:t xml:space="preserve">Per disabilitare la negoziazione del DTP usare </w:t>
      </w:r>
      <w:r w:rsidRPr="001D2E65">
        <w:rPr>
          <w:b/>
          <w:bCs/>
        </w:rPr>
        <w:t>switchport nonegoziate</w:t>
      </w:r>
      <w:r>
        <w:t>.</w:t>
      </w:r>
    </w:p>
    <w:p w14:paraId="46047888" w14:textId="2DE934C0" w:rsidR="004605D5" w:rsidRPr="005360DE" w:rsidRDefault="004605D5" w:rsidP="00223D78">
      <w:pPr>
        <w:tabs>
          <w:tab w:val="left" w:pos="2600"/>
        </w:tabs>
        <w:rPr>
          <w:b/>
          <w:bCs/>
          <w:sz w:val="26"/>
          <w:szCs w:val="26"/>
        </w:rPr>
      </w:pPr>
    </w:p>
    <w:p w14:paraId="669977D3" w14:textId="7B03ABE3" w:rsidR="000C3E8F" w:rsidRDefault="000C3E8F" w:rsidP="00223D78">
      <w:pPr>
        <w:tabs>
          <w:tab w:val="left" w:pos="2600"/>
        </w:tabs>
        <w:rPr>
          <w:b/>
          <w:bCs/>
          <w:sz w:val="26"/>
          <w:szCs w:val="26"/>
          <w:lang w:val="en-US"/>
        </w:rPr>
      </w:pPr>
      <w:r w:rsidRPr="005360DE">
        <w:rPr>
          <w:b/>
          <w:bCs/>
          <w:sz w:val="26"/>
          <w:szCs w:val="26"/>
          <w:lang w:val="en-US"/>
        </w:rPr>
        <w:t xml:space="preserve">Access VLANs Undefined or Disabled  </w:t>
      </w:r>
    </w:p>
    <w:p w14:paraId="3BB04457" w14:textId="22821B52" w:rsidR="005360DE" w:rsidRPr="00AA6BF6" w:rsidRDefault="005360DE" w:rsidP="00223D78">
      <w:pPr>
        <w:tabs>
          <w:tab w:val="left" w:pos="2600"/>
        </w:tabs>
        <w:rPr>
          <w:lang w:val="en-US"/>
        </w:rPr>
      </w:pPr>
      <w:r w:rsidRPr="00AA6BF6">
        <w:rPr>
          <w:lang w:val="en-US"/>
        </w:rPr>
        <w:t>Gli switch non mandano frame per VLAN che</w:t>
      </w:r>
    </w:p>
    <w:p w14:paraId="0D03565F" w14:textId="1D779560" w:rsidR="005360DE" w:rsidRDefault="005360DE" w:rsidP="00C5794A">
      <w:pPr>
        <w:pStyle w:val="Paragrafoelenco"/>
        <w:numPr>
          <w:ilvl w:val="0"/>
          <w:numId w:val="13"/>
        </w:numPr>
        <w:tabs>
          <w:tab w:val="left" w:pos="2600"/>
        </w:tabs>
      </w:pPr>
      <w:r>
        <w:t>Non sono configurate o non sono state imparate dal VTP</w:t>
      </w:r>
    </w:p>
    <w:p w14:paraId="0FAA34BB" w14:textId="5684F51B" w:rsidR="005360DE" w:rsidRDefault="006F36F9" w:rsidP="00C5794A">
      <w:pPr>
        <w:pStyle w:val="Paragrafoelenco"/>
        <w:numPr>
          <w:ilvl w:val="0"/>
          <w:numId w:val="13"/>
        </w:numPr>
        <w:tabs>
          <w:tab w:val="left" w:pos="2600"/>
        </w:tabs>
      </w:pPr>
      <w:r>
        <w:rPr>
          <w:noProof/>
        </w:rPr>
        <w:drawing>
          <wp:anchor distT="0" distB="0" distL="114300" distR="114300" simplePos="0" relativeHeight="251697152" behindDoc="0" locked="0" layoutInCell="1" allowOverlap="1" wp14:anchorId="79EB5FA9" wp14:editId="76BAC898">
            <wp:simplePos x="0" y="0"/>
            <wp:positionH relativeFrom="column">
              <wp:posOffset>3146425</wp:posOffset>
            </wp:positionH>
            <wp:positionV relativeFrom="paragraph">
              <wp:posOffset>213360</wp:posOffset>
            </wp:positionV>
            <wp:extent cx="3451860" cy="1409700"/>
            <wp:effectExtent l="0" t="0" r="0" b="0"/>
            <wp:wrapSquare wrapText="bothSides"/>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451860" cy="1409700"/>
                    </a:xfrm>
                    <a:prstGeom prst="rect">
                      <a:avLst/>
                    </a:prstGeom>
                  </pic:spPr>
                </pic:pic>
              </a:graphicData>
            </a:graphic>
            <wp14:sizeRelH relativeFrom="page">
              <wp14:pctWidth>0</wp14:pctWidth>
            </wp14:sizeRelH>
            <wp14:sizeRelV relativeFrom="page">
              <wp14:pctHeight>0</wp14:pctHeight>
            </wp14:sizeRelV>
          </wp:anchor>
        </w:drawing>
      </w:r>
      <w:r w:rsidR="005360DE">
        <w:t>La VLAN è conosciuta ma è disabilitata (shut down)</w:t>
      </w:r>
    </w:p>
    <w:p w14:paraId="2F436B7B" w14:textId="3C565197" w:rsidR="005360DE" w:rsidRDefault="006F36F9" w:rsidP="005360DE">
      <w:pPr>
        <w:tabs>
          <w:tab w:val="left" w:pos="2600"/>
        </w:tabs>
        <w:rPr>
          <w:b/>
          <w:bCs/>
        </w:rPr>
      </w:pPr>
      <w:r>
        <w:t xml:space="preserve">Per il punto </w:t>
      </w:r>
      <w:r w:rsidRPr="006F36F9">
        <w:rPr>
          <w:b/>
          <w:bCs/>
        </w:rPr>
        <w:t>A</w:t>
      </w:r>
      <w:r>
        <w:t xml:space="preserve"> se una VLAN non è configurata, basta configuarla. </w:t>
      </w:r>
      <w:r w:rsidR="005360DE">
        <w:t xml:space="preserve">Per fare un check delle VLAN usare </w:t>
      </w:r>
      <w:r w:rsidRPr="006F36F9">
        <w:rPr>
          <w:b/>
          <w:bCs/>
        </w:rPr>
        <w:t>show vlan</w:t>
      </w:r>
      <w:r>
        <w:rPr>
          <w:b/>
          <w:bCs/>
        </w:rPr>
        <w:t xml:space="preserve"> </w:t>
      </w:r>
      <w:r>
        <w:t xml:space="preserve">che mostrerà tutte le VLAN conosciute dallo switch, più lo status di alcune, </w:t>
      </w:r>
      <w:r w:rsidRPr="006F36F9">
        <w:rPr>
          <w:b/>
          <w:bCs/>
        </w:rPr>
        <w:t>active</w:t>
      </w:r>
      <w:r>
        <w:t xml:space="preserve"> o </w:t>
      </w:r>
      <w:r w:rsidRPr="006F36F9">
        <w:rPr>
          <w:b/>
          <w:bCs/>
        </w:rPr>
        <w:t>act/lshut</w:t>
      </w:r>
      <w:r>
        <w:rPr>
          <w:b/>
          <w:bCs/>
        </w:rPr>
        <w:t>.</w:t>
      </w:r>
    </w:p>
    <w:p w14:paraId="0E480C3A" w14:textId="43D9194E" w:rsidR="006F36F9" w:rsidRDefault="006F36F9" w:rsidP="005360DE">
      <w:pPr>
        <w:tabs>
          <w:tab w:val="left" w:pos="2600"/>
        </w:tabs>
      </w:pPr>
      <w:r>
        <w:t xml:space="preserve">Per il punto </w:t>
      </w:r>
      <w:r w:rsidRPr="006F36F9">
        <w:rPr>
          <w:b/>
          <w:bCs/>
        </w:rPr>
        <w:t>B</w:t>
      </w:r>
      <w:r>
        <w:t xml:space="preserve"> invece, dare shutdown a una VLAN significa </w:t>
      </w:r>
      <w:r w:rsidRPr="006F36F9">
        <w:rPr>
          <w:b/>
          <w:bCs/>
        </w:rPr>
        <w:t>disabilitarla</w:t>
      </w:r>
      <w:r>
        <w:t xml:space="preserve"> su quello switch, così lo switch </w:t>
      </w:r>
      <w:r w:rsidRPr="006F36F9">
        <w:rPr>
          <w:b/>
          <w:bCs/>
        </w:rPr>
        <w:t>non manderà frame</w:t>
      </w:r>
      <w:r>
        <w:t xml:space="preserve"> a quella VLAN.</w:t>
      </w:r>
    </w:p>
    <w:p w14:paraId="7AACA10B" w14:textId="45BBF230" w:rsidR="006F36F9" w:rsidRDefault="006F36F9" w:rsidP="005360DE">
      <w:pPr>
        <w:tabs>
          <w:tab w:val="left" w:pos="2600"/>
        </w:tabs>
      </w:pPr>
    </w:p>
    <w:p w14:paraId="5646EC0F" w14:textId="2425F994" w:rsidR="006F36F9" w:rsidRDefault="006F36F9" w:rsidP="005360DE">
      <w:pPr>
        <w:tabs>
          <w:tab w:val="left" w:pos="2600"/>
        </w:tabs>
        <w:rPr>
          <w:b/>
          <w:bCs/>
        </w:rPr>
      </w:pPr>
      <w:r w:rsidRPr="006F36F9">
        <w:rPr>
          <w:b/>
          <w:bCs/>
        </w:rPr>
        <w:t>Trunking Mismatch</w:t>
      </w:r>
    </w:p>
    <w:p w14:paraId="7C0B4124" w14:textId="77777777" w:rsidR="006F36F9" w:rsidRDefault="006F36F9" w:rsidP="005360DE">
      <w:pPr>
        <w:tabs>
          <w:tab w:val="left" w:pos="2600"/>
        </w:tabs>
      </w:pPr>
      <w:r>
        <w:t>Il trunking può essere configurato correttamente di modo che due switch siano in trunk, ma alle volte possono crearsi problemi: se uno switch è in trunk e l’altro no, oppure se nessuno dei due è in trunk.</w:t>
      </w:r>
    </w:p>
    <w:p w14:paraId="5FE46C0B" w14:textId="12A08362" w:rsidR="006F36F9" w:rsidRDefault="006F36F9" w:rsidP="005360DE">
      <w:pPr>
        <w:tabs>
          <w:tab w:val="left" w:pos="2600"/>
        </w:tabs>
      </w:pPr>
      <w:r>
        <w:t xml:space="preserve">La </w:t>
      </w:r>
      <w:r w:rsidRPr="00A376F3">
        <w:rPr>
          <w:b/>
          <w:bCs/>
        </w:rPr>
        <w:t>configurazione sbagliata</w:t>
      </w:r>
      <w:r>
        <w:t xml:space="preserve"> più comune è settare entrambi gli switch su </w:t>
      </w:r>
      <w:r w:rsidRPr="006F36F9">
        <w:rPr>
          <w:b/>
          <w:bCs/>
        </w:rPr>
        <w:t>switchport mode dynamic auto</w:t>
      </w:r>
      <w:r>
        <w:t xml:space="preserve">, </w:t>
      </w:r>
      <w:r w:rsidR="00A376F3">
        <w:t>gli switch aspett</w:t>
      </w:r>
      <w:r w:rsidR="00AA6BF6">
        <w:t>eranno</w:t>
      </w:r>
      <w:r w:rsidR="00A376F3">
        <w:t xml:space="preserve"> entrambi passivamente che l’altro device proponga di trunkare.</w:t>
      </w:r>
    </w:p>
    <w:p w14:paraId="0834AAA2" w14:textId="025CFE09" w:rsidR="00A376F3" w:rsidRPr="006F36F9" w:rsidRDefault="00A376F3" w:rsidP="005360DE">
      <w:pPr>
        <w:tabs>
          <w:tab w:val="left" w:pos="2600"/>
        </w:tabs>
      </w:pPr>
      <w:r w:rsidRPr="00A376F3">
        <w:rPr>
          <w:b/>
          <w:bCs/>
        </w:rPr>
        <w:t>Un altro esempio</w:t>
      </w:r>
      <w:r>
        <w:t>: uno switch in trunk spedisce il frame via link, i frame crossano il link ma l’altro switch NON è in trunk, di conseguenza scarterà tutti i frame che hanno una VLAN tag nell’header. In questo caso le porte risultano entrambe up/up o connected.</w:t>
      </w:r>
    </w:p>
    <w:p w14:paraId="3FD07547" w14:textId="2EFBC756" w:rsidR="006F36F9" w:rsidRPr="006F36F9" w:rsidRDefault="00A376F3" w:rsidP="005360DE">
      <w:pPr>
        <w:tabs>
          <w:tab w:val="left" w:pos="2600"/>
        </w:tabs>
      </w:pPr>
      <w:r>
        <w:rPr>
          <w:noProof/>
        </w:rPr>
        <w:lastRenderedPageBreak/>
        <w:drawing>
          <wp:anchor distT="0" distB="0" distL="114300" distR="114300" simplePos="0" relativeHeight="251698176" behindDoc="0" locked="0" layoutInCell="1" allowOverlap="1" wp14:anchorId="55D720F3" wp14:editId="7F00589F">
            <wp:simplePos x="0" y="0"/>
            <wp:positionH relativeFrom="margin">
              <wp:align>right</wp:align>
            </wp:positionH>
            <wp:positionV relativeFrom="paragraph">
              <wp:posOffset>128905</wp:posOffset>
            </wp:positionV>
            <wp:extent cx="3530600" cy="1189077"/>
            <wp:effectExtent l="0" t="0" r="0" b="0"/>
            <wp:wrapSquare wrapText="bothSides"/>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530600" cy="1189077"/>
                    </a:xfrm>
                    <a:prstGeom prst="rect">
                      <a:avLst/>
                    </a:prstGeom>
                  </pic:spPr>
                </pic:pic>
              </a:graphicData>
            </a:graphic>
            <wp14:sizeRelH relativeFrom="page">
              <wp14:pctWidth>0</wp14:pctWidth>
            </wp14:sizeRelH>
            <wp14:sizeRelV relativeFrom="page">
              <wp14:pctHeight>0</wp14:pctHeight>
            </wp14:sizeRelV>
          </wp:anchor>
        </w:drawing>
      </w:r>
      <w:r>
        <w:t xml:space="preserve">L’immagine mostra la configurazione sbagliata: SW1 abilita il trunk con </w:t>
      </w:r>
      <w:r w:rsidRPr="00A376F3">
        <w:rPr>
          <w:b/>
          <w:bCs/>
        </w:rPr>
        <w:t>switchport mode trunk</w:t>
      </w:r>
      <w:r>
        <w:t xml:space="preserve"> ma disabilita anche il </w:t>
      </w:r>
      <w:r w:rsidRPr="00A376F3">
        <w:rPr>
          <w:b/>
          <w:bCs/>
        </w:rPr>
        <w:t>Dynamic Trunk Protocol</w:t>
      </w:r>
      <w:r>
        <w:t xml:space="preserve"> usando </w:t>
      </w:r>
      <w:r w:rsidRPr="00A376F3">
        <w:rPr>
          <w:b/>
          <w:bCs/>
        </w:rPr>
        <w:t>switchport nonegoziate</w:t>
      </w:r>
      <w:r>
        <w:t xml:space="preserve">. SW2, a sua volta, avendo il DTP attivo cerca di negoziare, ma SW1 ce l’ha disattivato, dunque SW2 non potendo negoziare sceglie di </w:t>
      </w:r>
      <w:r w:rsidRPr="00A376F3">
        <w:rPr>
          <w:b/>
          <w:bCs/>
        </w:rPr>
        <w:t>non trunkare</w:t>
      </w:r>
      <w:r>
        <w:t>.</w:t>
      </w:r>
    </w:p>
    <w:p w14:paraId="7E88BB28" w14:textId="77777777" w:rsidR="00D56527" w:rsidRDefault="00D56527" w:rsidP="005360DE">
      <w:pPr>
        <w:tabs>
          <w:tab w:val="left" w:pos="2600"/>
        </w:tabs>
      </w:pPr>
      <w:r>
        <w:t xml:space="preserve">In sostanza, SW1 potrebbe mandare un frame sulla VLAN 10 (per esempio), ma SW2 vedrebbe tutti i frame che arrivano con la </w:t>
      </w:r>
      <w:r w:rsidRPr="00D56527">
        <w:rPr>
          <w:b/>
          <w:bCs/>
        </w:rPr>
        <w:t>802.1Q header</w:t>
      </w:r>
      <w:r>
        <w:t xml:space="preserve"> come “</w:t>
      </w:r>
      <w:r w:rsidRPr="00D56527">
        <w:rPr>
          <w:b/>
          <w:bCs/>
        </w:rPr>
        <w:t>illegali</w:t>
      </w:r>
      <w:r>
        <w:t xml:space="preserve">”, perché SW2 tratta la sua porta, la Gi0/2 come una </w:t>
      </w:r>
      <w:r w:rsidRPr="00D56527">
        <w:rPr>
          <w:b/>
          <w:bCs/>
        </w:rPr>
        <w:t>access port</w:t>
      </w:r>
      <w:r>
        <w:t xml:space="preserve">, così </w:t>
      </w:r>
      <w:r w:rsidRPr="00D56527">
        <w:rPr>
          <w:b/>
          <w:bCs/>
        </w:rPr>
        <w:t>scarta</w:t>
      </w:r>
      <w:r>
        <w:t xml:space="preserve"> tutti i frame con la </w:t>
      </w:r>
      <w:r w:rsidRPr="00D56527">
        <w:rPr>
          <w:b/>
          <w:bCs/>
        </w:rPr>
        <w:t>802.1Q header</w:t>
      </w:r>
      <w:r>
        <w:t xml:space="preserve">. </w:t>
      </w:r>
    </w:p>
    <w:p w14:paraId="3D402E82" w14:textId="521B6C91" w:rsidR="006F36F9" w:rsidRDefault="00D56527" w:rsidP="005360DE">
      <w:pPr>
        <w:tabs>
          <w:tab w:val="left" w:pos="2600"/>
        </w:tabs>
      </w:pPr>
      <w:r>
        <w:t xml:space="preserve">Per fare un check e prevenire queste situazioni i comandi migliori sono </w:t>
      </w:r>
      <w:r w:rsidRPr="00D56527">
        <w:rPr>
          <w:b/>
          <w:bCs/>
        </w:rPr>
        <w:t>show interfaces trunk</w:t>
      </w:r>
      <w:r>
        <w:t xml:space="preserve"> e </w:t>
      </w:r>
      <w:r w:rsidRPr="00D56527">
        <w:rPr>
          <w:b/>
          <w:bCs/>
        </w:rPr>
        <w:t>show interfaces switchport</w:t>
      </w:r>
      <w:r>
        <w:t>. Sappi che gli switch non ti allertano su questi errori di configurazione.</w:t>
      </w:r>
    </w:p>
    <w:p w14:paraId="0120D6F6" w14:textId="4A48C16D" w:rsidR="00D56527" w:rsidRDefault="00D56527" w:rsidP="005360DE">
      <w:pPr>
        <w:tabs>
          <w:tab w:val="left" w:pos="2600"/>
        </w:tabs>
        <w:rPr>
          <w:b/>
          <w:bCs/>
          <w:sz w:val="26"/>
          <w:szCs w:val="26"/>
        </w:rPr>
      </w:pPr>
      <w:r w:rsidRPr="00D56527">
        <w:rPr>
          <w:b/>
          <w:bCs/>
          <w:sz w:val="26"/>
          <w:szCs w:val="26"/>
        </w:rPr>
        <w:t>Limitare traffico dati nelle interfacce VLAN</w:t>
      </w:r>
    </w:p>
    <w:p w14:paraId="6431568D" w14:textId="2DC7B7DC" w:rsidR="00D56527" w:rsidRDefault="00D56527" w:rsidP="005360DE">
      <w:pPr>
        <w:tabs>
          <w:tab w:val="left" w:pos="2600"/>
        </w:tabs>
        <w:rPr>
          <w:b/>
          <w:bCs/>
          <w:i/>
          <w:iCs/>
        </w:rPr>
      </w:pPr>
      <w:r>
        <w:t xml:space="preserve">Per limitare il traffico dei dati su uno switch si usa </w:t>
      </w:r>
      <w:r w:rsidRPr="00494715">
        <w:rPr>
          <w:b/>
          <w:bCs/>
        </w:rPr>
        <w:t xml:space="preserve">switchport trunk allowed </w:t>
      </w:r>
      <w:r w:rsidR="00494715">
        <w:rPr>
          <w:b/>
          <w:bCs/>
        </w:rPr>
        <w:t>“</w:t>
      </w:r>
      <w:r w:rsidRPr="00494715">
        <w:rPr>
          <w:b/>
          <w:bCs/>
          <w:i/>
          <w:iCs/>
        </w:rPr>
        <w:t>vlan-id</w:t>
      </w:r>
      <w:r w:rsidR="00494715">
        <w:rPr>
          <w:b/>
          <w:bCs/>
          <w:i/>
          <w:iCs/>
        </w:rPr>
        <w:t>”.</w:t>
      </w:r>
    </w:p>
    <w:p w14:paraId="17BBFB85" w14:textId="64717F28" w:rsidR="00494715" w:rsidRDefault="00070B77" w:rsidP="005360DE">
      <w:pPr>
        <w:tabs>
          <w:tab w:val="left" w:pos="2600"/>
        </w:tabs>
        <w:rPr>
          <w:b/>
          <w:bCs/>
        </w:rPr>
      </w:pPr>
      <w:r>
        <w:rPr>
          <w:noProof/>
        </w:rPr>
        <w:drawing>
          <wp:anchor distT="0" distB="0" distL="114300" distR="114300" simplePos="0" relativeHeight="251699200" behindDoc="0" locked="0" layoutInCell="1" allowOverlap="1" wp14:anchorId="18D5676F" wp14:editId="0EA10BBE">
            <wp:simplePos x="0" y="0"/>
            <wp:positionH relativeFrom="margin">
              <wp:posOffset>2705100</wp:posOffset>
            </wp:positionH>
            <wp:positionV relativeFrom="paragraph">
              <wp:posOffset>484505</wp:posOffset>
            </wp:positionV>
            <wp:extent cx="3435350" cy="1885950"/>
            <wp:effectExtent l="0" t="0" r="0" b="0"/>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435350" cy="1885950"/>
                    </a:xfrm>
                    <a:prstGeom prst="rect">
                      <a:avLst/>
                    </a:prstGeom>
                  </pic:spPr>
                </pic:pic>
              </a:graphicData>
            </a:graphic>
            <wp14:sizeRelH relativeFrom="page">
              <wp14:pctWidth>0</wp14:pctWidth>
            </wp14:sizeRelH>
            <wp14:sizeRelV relativeFrom="page">
              <wp14:pctHeight>0</wp14:pctHeight>
            </wp14:sizeRelV>
          </wp:anchor>
        </w:drawing>
      </w:r>
      <w:r w:rsidR="00494715" w:rsidRPr="00494715">
        <w:rPr>
          <w:b/>
          <w:bCs/>
        </w:rPr>
        <w:t>Esempio</w:t>
      </w:r>
      <w:r w:rsidR="00494715">
        <w:t xml:space="preserve">: in uno switch dove sono state configurate la VLAN 1 fino a 100, di default lo switch permetterebbe il traffico su tutte e 100 le VLAN; se volessimo </w:t>
      </w:r>
      <w:r w:rsidR="00494715" w:rsidRPr="00494715">
        <w:rPr>
          <w:b/>
          <w:bCs/>
        </w:rPr>
        <w:t>limitare</w:t>
      </w:r>
      <w:r w:rsidR="00494715">
        <w:t xml:space="preserve"> questo traffico dalla </w:t>
      </w:r>
      <w:r w:rsidR="00494715" w:rsidRPr="00494715">
        <w:rPr>
          <w:b/>
          <w:bCs/>
        </w:rPr>
        <w:t>VLAN 1 a 60</w:t>
      </w:r>
      <w:r w:rsidR="00494715">
        <w:t xml:space="preserve"> useremmo </w:t>
      </w:r>
      <w:r w:rsidR="00494715" w:rsidRPr="00494715">
        <w:rPr>
          <w:b/>
          <w:bCs/>
        </w:rPr>
        <w:t>switchport trunk allowed vlan 1-60</w:t>
      </w:r>
      <w:r w:rsidR="00494715">
        <w:rPr>
          <w:b/>
          <w:bCs/>
        </w:rPr>
        <w:t>.</w:t>
      </w:r>
    </w:p>
    <w:p w14:paraId="5E2AAEC3" w14:textId="18432F12" w:rsidR="00494715" w:rsidRDefault="00494715" w:rsidP="005360DE">
      <w:pPr>
        <w:tabs>
          <w:tab w:val="left" w:pos="2600"/>
        </w:tabs>
      </w:pPr>
      <w:r w:rsidRPr="00494715">
        <w:t xml:space="preserve">Il comando </w:t>
      </w:r>
      <w:r w:rsidRPr="00494715">
        <w:rPr>
          <w:b/>
          <w:bCs/>
        </w:rPr>
        <w:t>show interfaces trunk</w:t>
      </w:r>
      <w:r w:rsidRPr="00494715">
        <w:t xml:space="preserve"> crea 3 li</w:t>
      </w:r>
      <w:r>
        <w:t>ste con criteri differenti in base allo stato delle VLAN, come nell’immagine. (&gt;)</w:t>
      </w:r>
    </w:p>
    <w:p w14:paraId="6AB3E4BE" w14:textId="395EC494" w:rsidR="00494715" w:rsidRDefault="00494715" w:rsidP="005360DE">
      <w:pPr>
        <w:tabs>
          <w:tab w:val="left" w:pos="2600"/>
        </w:tabs>
      </w:pPr>
    </w:p>
    <w:p w14:paraId="6EF405D5" w14:textId="77777777" w:rsidR="00070B77" w:rsidRDefault="00070B77" w:rsidP="005360DE">
      <w:pPr>
        <w:tabs>
          <w:tab w:val="left" w:pos="2600"/>
        </w:tabs>
      </w:pPr>
    </w:p>
    <w:p w14:paraId="25C7B011" w14:textId="77777777" w:rsidR="00070B77" w:rsidRDefault="00070B77" w:rsidP="005360DE">
      <w:pPr>
        <w:tabs>
          <w:tab w:val="left" w:pos="2600"/>
        </w:tabs>
      </w:pPr>
    </w:p>
    <w:p w14:paraId="265956E1" w14:textId="77777777" w:rsidR="00070B77" w:rsidRDefault="00070B77" w:rsidP="005360DE">
      <w:pPr>
        <w:tabs>
          <w:tab w:val="left" w:pos="2600"/>
        </w:tabs>
      </w:pPr>
    </w:p>
    <w:p w14:paraId="1ABE25E9" w14:textId="77777777" w:rsidR="00070B77" w:rsidRDefault="00070B77" w:rsidP="005360DE">
      <w:pPr>
        <w:tabs>
          <w:tab w:val="left" w:pos="2600"/>
        </w:tabs>
      </w:pPr>
    </w:p>
    <w:p w14:paraId="7E811A80" w14:textId="3647B2EF" w:rsidR="00070B77" w:rsidRDefault="00070B77" w:rsidP="005360DE">
      <w:pPr>
        <w:tabs>
          <w:tab w:val="left" w:pos="2600"/>
        </w:tabs>
      </w:pPr>
      <w:r>
        <w:t xml:space="preserve">Le liste di VLAN con lo </w:t>
      </w:r>
      <w:r w:rsidRPr="00070B77">
        <w:rPr>
          <w:b/>
          <w:bCs/>
        </w:rPr>
        <w:t>show interface trunk</w:t>
      </w:r>
      <w:r>
        <w:t>:</w:t>
      </w:r>
      <w:r>
        <w:rPr>
          <w:noProof/>
        </w:rPr>
        <w:drawing>
          <wp:anchor distT="0" distB="0" distL="114300" distR="114300" simplePos="0" relativeHeight="251700224" behindDoc="0" locked="0" layoutInCell="1" allowOverlap="1" wp14:anchorId="21F641BF" wp14:editId="6883E072">
            <wp:simplePos x="0" y="0"/>
            <wp:positionH relativeFrom="margin">
              <wp:posOffset>193040</wp:posOffset>
            </wp:positionH>
            <wp:positionV relativeFrom="paragraph">
              <wp:posOffset>371475</wp:posOffset>
            </wp:positionV>
            <wp:extent cx="5835650" cy="1901190"/>
            <wp:effectExtent l="0" t="0" r="0" b="3810"/>
            <wp:wrapSquare wrapText="bothSides"/>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835650" cy="1901190"/>
                    </a:xfrm>
                    <a:prstGeom prst="rect">
                      <a:avLst/>
                    </a:prstGeom>
                  </pic:spPr>
                </pic:pic>
              </a:graphicData>
            </a:graphic>
            <wp14:sizeRelH relativeFrom="page">
              <wp14:pctWidth>0</wp14:pctWidth>
            </wp14:sizeRelH>
            <wp14:sizeRelV relativeFrom="page">
              <wp14:pctHeight>0</wp14:pctHeight>
            </wp14:sizeRelV>
          </wp:anchor>
        </w:drawing>
      </w:r>
    </w:p>
    <w:p w14:paraId="453C16B9" w14:textId="4E3A2116" w:rsidR="00070B77" w:rsidRDefault="00070B77" w:rsidP="005360DE">
      <w:pPr>
        <w:tabs>
          <w:tab w:val="left" w:pos="2600"/>
        </w:tabs>
      </w:pPr>
    </w:p>
    <w:p w14:paraId="0B8C000F" w14:textId="77777777" w:rsidR="00070B77" w:rsidRDefault="00070B77" w:rsidP="005360DE">
      <w:pPr>
        <w:tabs>
          <w:tab w:val="left" w:pos="2600"/>
        </w:tabs>
      </w:pPr>
    </w:p>
    <w:p w14:paraId="6825D6CB" w14:textId="218D1AF2" w:rsidR="00070B77" w:rsidRPr="00AA6BF6" w:rsidRDefault="00070B77" w:rsidP="005360DE">
      <w:pPr>
        <w:tabs>
          <w:tab w:val="left" w:pos="2600"/>
        </w:tabs>
        <w:rPr>
          <w:b/>
          <w:bCs/>
          <w:sz w:val="26"/>
          <w:szCs w:val="26"/>
        </w:rPr>
      </w:pPr>
      <w:r w:rsidRPr="00AA6BF6">
        <w:rPr>
          <w:b/>
          <w:bCs/>
          <w:sz w:val="26"/>
          <w:szCs w:val="26"/>
        </w:rPr>
        <w:lastRenderedPageBreak/>
        <w:t>Mismatch Native VLAN</w:t>
      </w:r>
      <w:r w:rsidR="002F6830" w:rsidRPr="00AA6BF6">
        <w:rPr>
          <w:b/>
          <w:bCs/>
          <w:sz w:val="26"/>
          <w:szCs w:val="26"/>
        </w:rPr>
        <w:t>: VLAN Hopping</w:t>
      </w:r>
    </w:p>
    <w:p w14:paraId="6707DB23" w14:textId="1ED2B25F" w:rsidR="00070B77" w:rsidRDefault="00070B77" w:rsidP="005360DE">
      <w:pPr>
        <w:tabs>
          <w:tab w:val="left" w:pos="2600"/>
        </w:tabs>
        <w:rPr>
          <w:b/>
          <w:bCs/>
          <w:i/>
          <w:iCs/>
        </w:rPr>
      </w:pPr>
      <w:r>
        <w:t xml:space="preserve">E’ possibile settare la VLAN nativa ad altre VLAN con il comando </w:t>
      </w:r>
      <w:r w:rsidRPr="00070B77">
        <w:rPr>
          <w:b/>
          <w:bCs/>
        </w:rPr>
        <w:t xml:space="preserve">switchport trunk native vlan </w:t>
      </w:r>
      <w:r>
        <w:rPr>
          <w:b/>
          <w:bCs/>
        </w:rPr>
        <w:t>“</w:t>
      </w:r>
      <w:r w:rsidRPr="00070B77">
        <w:rPr>
          <w:b/>
          <w:bCs/>
          <w:i/>
          <w:iCs/>
        </w:rPr>
        <w:t>id-vlan</w:t>
      </w:r>
      <w:r>
        <w:rPr>
          <w:b/>
          <w:bCs/>
          <w:i/>
          <w:iCs/>
        </w:rPr>
        <w:t>”.</w:t>
      </w:r>
    </w:p>
    <w:p w14:paraId="2CC11D5B" w14:textId="1A49A8BC" w:rsidR="00070B77" w:rsidRPr="00494715" w:rsidRDefault="00070B77" w:rsidP="00070B77">
      <w:pPr>
        <w:tabs>
          <w:tab w:val="left" w:pos="2600"/>
        </w:tabs>
      </w:pPr>
      <w:r>
        <w:t>Quando uno switch ha una native VLAN settata in modo diverso dagli switch “vicini”, ciò farà saltare il frame da una VLAN ad un'altra.</w:t>
      </w:r>
    </w:p>
    <w:p w14:paraId="0C50AAB3" w14:textId="27DDB4C7" w:rsidR="00223D78" w:rsidRDefault="00070B77" w:rsidP="00223D78">
      <w:pPr>
        <w:tabs>
          <w:tab w:val="left" w:pos="2600"/>
        </w:tabs>
      </w:pPr>
      <w:r w:rsidRPr="00070B77">
        <w:rPr>
          <w:b/>
          <w:bCs/>
        </w:rPr>
        <w:t>Esempio</w:t>
      </w:r>
      <w:r>
        <w:t xml:space="preserve">: se SW1 spedisce un frame su Native VLAN 1 su una trunk 802.1Q, SW1 ovviamente non aggiungerà una VLAN header al frame, com’è normale per le native VLAN. SW2 riceverà il frame senza header e penserà che il frame è parte della sua native VLAN, ma se SW2 è configurato </w:t>
      </w:r>
      <w:r w:rsidR="002F6830">
        <w:t xml:space="preserve">con Native VLAN 2, cercherà di spedire il frame sulla VLAN 2. </w:t>
      </w:r>
    </w:p>
    <w:p w14:paraId="7F6CEC2A" w14:textId="2CFFCD2E" w:rsidR="002F6830" w:rsidRDefault="002F6830" w:rsidP="00223D78">
      <w:pPr>
        <w:tabs>
          <w:tab w:val="left" w:pos="2600"/>
        </w:tabs>
      </w:pPr>
      <w:r>
        <w:t xml:space="preserve">Questo è il </w:t>
      </w:r>
      <w:r w:rsidRPr="002F6830">
        <w:rPr>
          <w:b/>
          <w:bCs/>
        </w:rPr>
        <w:t>VLAN Hopping</w:t>
      </w:r>
      <w:r>
        <w:t>, mandare un frame destinato ad una VLAN in un’altra VLAN.</w:t>
      </w:r>
    </w:p>
    <w:p w14:paraId="6C6F1EF9" w14:textId="7E04184F" w:rsidR="002F6830" w:rsidRDefault="002F6830" w:rsidP="00223D78">
      <w:pPr>
        <w:tabs>
          <w:tab w:val="left" w:pos="2600"/>
        </w:tabs>
      </w:pPr>
    </w:p>
    <w:p w14:paraId="7E259797" w14:textId="0871A067" w:rsidR="002F6830" w:rsidRDefault="002F6830" w:rsidP="00223D78">
      <w:pPr>
        <w:tabs>
          <w:tab w:val="left" w:pos="2600"/>
        </w:tabs>
        <w:rPr>
          <w:b/>
          <w:bCs/>
          <w:sz w:val="26"/>
          <w:szCs w:val="26"/>
        </w:rPr>
      </w:pPr>
      <w:r w:rsidRPr="003F3AE5">
        <w:rPr>
          <w:b/>
          <w:bCs/>
          <w:sz w:val="26"/>
          <w:szCs w:val="26"/>
        </w:rPr>
        <w:t>CAP. 9</w:t>
      </w:r>
    </w:p>
    <w:p w14:paraId="67DAD024" w14:textId="2103DC58" w:rsidR="00223D78" w:rsidRDefault="003F3AE5" w:rsidP="00223D78">
      <w:pPr>
        <w:tabs>
          <w:tab w:val="left" w:pos="2600"/>
        </w:tabs>
        <w:rPr>
          <w:b/>
          <w:bCs/>
          <w:sz w:val="26"/>
          <w:szCs w:val="26"/>
        </w:rPr>
      </w:pPr>
      <w:r>
        <w:rPr>
          <w:b/>
          <w:bCs/>
          <w:sz w:val="26"/>
          <w:szCs w:val="26"/>
        </w:rPr>
        <w:t>Spanning Tree Protocol (STP) e Rapid STP (RSTP)</w:t>
      </w:r>
    </w:p>
    <w:p w14:paraId="08A2148B" w14:textId="70115A1B" w:rsidR="003F3AE5" w:rsidRDefault="003F3AE5" w:rsidP="00223D78">
      <w:pPr>
        <w:tabs>
          <w:tab w:val="left" w:pos="2600"/>
        </w:tabs>
      </w:pPr>
      <w:r>
        <w:rPr>
          <w:sz w:val="2"/>
          <w:szCs w:val="2"/>
        </w:rPr>
        <w:t>1</w:t>
      </w:r>
      <w:r>
        <w:t xml:space="preserve">Senza meccanismi come </w:t>
      </w:r>
      <w:r w:rsidRPr="00550C24">
        <w:rPr>
          <w:b/>
          <w:bCs/>
        </w:rPr>
        <w:t>STP o RSTP</w:t>
      </w:r>
      <w:r>
        <w:t xml:space="preserve"> una LAN con link ridonanti farebbe </w:t>
      </w:r>
      <w:r w:rsidRPr="00550C24">
        <w:rPr>
          <w:b/>
          <w:bCs/>
        </w:rPr>
        <w:t>loopare</w:t>
      </w:r>
      <w:r>
        <w:t xml:space="preserve"> i frame per un tempo </w:t>
      </w:r>
      <w:r w:rsidRPr="00550C24">
        <w:rPr>
          <w:b/>
          <w:bCs/>
        </w:rPr>
        <w:t>indefinito</w:t>
      </w:r>
      <w:r>
        <w:t>. Con STP/RSTP attivo gli switch bloccano alcune porte dall’invio di frame.</w:t>
      </w:r>
    </w:p>
    <w:p w14:paraId="4C7A0D9D" w14:textId="763F5C86" w:rsidR="003F3AE5" w:rsidRDefault="003F3AE5" w:rsidP="00223D78">
      <w:pPr>
        <w:tabs>
          <w:tab w:val="left" w:pos="2600"/>
        </w:tabs>
      </w:pPr>
      <w:r>
        <w:t xml:space="preserve">Le interfacce da bloccare sono scelte dall’STP ed RSTP tenendo a mente </w:t>
      </w:r>
      <w:r w:rsidRPr="00550C24">
        <w:rPr>
          <w:b/>
          <w:bCs/>
        </w:rPr>
        <w:t>due goals</w:t>
      </w:r>
      <w:r>
        <w:t>:</w:t>
      </w:r>
    </w:p>
    <w:p w14:paraId="77CD72DE" w14:textId="64400123" w:rsidR="003F3AE5" w:rsidRDefault="003F3AE5" w:rsidP="00C5794A">
      <w:pPr>
        <w:pStyle w:val="Paragrafoelenco"/>
        <w:numPr>
          <w:ilvl w:val="0"/>
          <w:numId w:val="14"/>
        </w:numPr>
        <w:tabs>
          <w:tab w:val="left" w:pos="2600"/>
        </w:tabs>
      </w:pPr>
      <w:r>
        <w:t>Vengono bloccate alcune porte, ma non tutte, i device della VLAN possono comunque mandare frame a tutti gli altri device della VLAN.</w:t>
      </w:r>
    </w:p>
    <w:p w14:paraId="0678982D" w14:textId="3CF36F40" w:rsidR="003F3AE5" w:rsidRDefault="003F3AE5" w:rsidP="00C5794A">
      <w:pPr>
        <w:pStyle w:val="Paragrafoelenco"/>
        <w:numPr>
          <w:ilvl w:val="0"/>
          <w:numId w:val="14"/>
        </w:numPr>
        <w:tabs>
          <w:tab w:val="left" w:pos="2600"/>
        </w:tabs>
      </w:pPr>
      <w:r>
        <w:t>I frame hanno vita breve e non loopano chissà quanto.</w:t>
      </w:r>
    </w:p>
    <w:p w14:paraId="2DCD0016" w14:textId="77777777" w:rsidR="00550C24" w:rsidRDefault="003F3AE5" w:rsidP="003F3AE5">
      <w:pPr>
        <w:tabs>
          <w:tab w:val="left" w:pos="2600"/>
        </w:tabs>
      </w:pPr>
      <w:r>
        <w:t>STP/RSTP prevengono il loop dei frame aggiungendo un check su ogni interfaccia prima che lo switch la usi per mandare o ricevere frame.</w:t>
      </w:r>
      <w:r w:rsidR="00550C24">
        <w:t xml:space="preserve"> </w:t>
      </w:r>
    </w:p>
    <w:p w14:paraId="61FFC091" w14:textId="05B20631" w:rsidR="003F3AE5" w:rsidRDefault="00550C24" w:rsidP="003F3AE5">
      <w:pPr>
        <w:tabs>
          <w:tab w:val="left" w:pos="2600"/>
        </w:tabs>
      </w:pPr>
      <w:r>
        <w:t>Se STP/RSTP forwarding state è attivo sulla porta, l’uso è normale. Invece se la porta è su STP/RSTP bloking state blocca tutto il traffico non spedendo ne ricevendo su quella porta.</w:t>
      </w:r>
    </w:p>
    <w:p w14:paraId="19A435E8" w14:textId="3A40FFE1" w:rsidR="00550C24" w:rsidRDefault="00550C24" w:rsidP="003F3AE5">
      <w:pPr>
        <w:tabs>
          <w:tab w:val="left" w:pos="2600"/>
        </w:tabs>
      </w:pPr>
      <w:r w:rsidRPr="00550C24">
        <w:rPr>
          <w:b/>
          <w:bCs/>
        </w:rPr>
        <w:t>Broadcast storm</w:t>
      </w:r>
      <w:r>
        <w:t xml:space="preserve">: </w:t>
      </w:r>
      <w:r w:rsidRPr="00550C24">
        <w:rPr>
          <w:b/>
          <w:bCs/>
        </w:rPr>
        <w:t>qualunque</w:t>
      </w:r>
      <w:r>
        <w:t xml:space="preserve"> tipo di ethernet frame </w:t>
      </w:r>
      <w:r w:rsidRPr="00550C24">
        <w:rPr>
          <w:b/>
          <w:bCs/>
        </w:rPr>
        <w:t>loopa</w:t>
      </w:r>
      <w:r>
        <w:t xml:space="preserve"> nella LAN per un </w:t>
      </w:r>
      <w:r w:rsidRPr="00550C24">
        <w:rPr>
          <w:b/>
          <w:bCs/>
        </w:rPr>
        <w:t>tempo indefinito</w:t>
      </w:r>
      <w:r>
        <w:t>. Il broadcast storm può saturare tutti i collegamenti con copie di un solo frame, impattando significativamente la end-user performance.</w:t>
      </w:r>
    </w:p>
    <w:p w14:paraId="7C844E2D" w14:textId="77777777" w:rsidR="00C31299" w:rsidRDefault="00C31299" w:rsidP="003F3AE5">
      <w:pPr>
        <w:tabs>
          <w:tab w:val="left" w:pos="2600"/>
        </w:tabs>
        <w:rPr>
          <w:b/>
          <w:bCs/>
        </w:rPr>
      </w:pPr>
      <w:r w:rsidRPr="00C31299">
        <w:rPr>
          <w:b/>
          <w:bCs/>
        </w:rPr>
        <w:t>MAC Table Instability:</w:t>
      </w:r>
    </w:p>
    <w:p w14:paraId="37E51932" w14:textId="77777777" w:rsidR="00C31299" w:rsidRDefault="00C31299" w:rsidP="003F3AE5">
      <w:pPr>
        <w:tabs>
          <w:tab w:val="left" w:pos="2600"/>
        </w:tabs>
      </w:pPr>
      <w:r>
        <w:rPr>
          <w:noProof/>
        </w:rPr>
        <w:drawing>
          <wp:anchor distT="0" distB="0" distL="114300" distR="114300" simplePos="0" relativeHeight="251701248" behindDoc="0" locked="0" layoutInCell="1" allowOverlap="1" wp14:anchorId="5682D8C4" wp14:editId="6CE92D76">
            <wp:simplePos x="0" y="0"/>
            <wp:positionH relativeFrom="column">
              <wp:posOffset>3547110</wp:posOffset>
            </wp:positionH>
            <wp:positionV relativeFrom="paragraph">
              <wp:posOffset>6350</wp:posOffset>
            </wp:positionV>
            <wp:extent cx="2455922" cy="1600200"/>
            <wp:effectExtent l="0" t="0" r="1905" b="0"/>
            <wp:wrapSquare wrapText="bothSides"/>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455922" cy="1600200"/>
                    </a:xfrm>
                    <a:prstGeom prst="rect">
                      <a:avLst/>
                    </a:prstGeom>
                  </pic:spPr>
                </pic:pic>
              </a:graphicData>
            </a:graphic>
            <wp14:sizeRelH relativeFrom="page">
              <wp14:pctWidth>0</wp14:pctWidth>
            </wp14:sizeRelH>
            <wp14:sizeRelV relativeFrom="page">
              <wp14:pctHeight>0</wp14:pctHeight>
            </wp14:sizeRelV>
          </wp:anchor>
        </w:drawing>
      </w:r>
      <w:r w:rsidRPr="00C31299">
        <w:rPr>
          <w:b/>
          <w:bCs/>
        </w:rPr>
        <w:t xml:space="preserve"> </w:t>
      </w:r>
      <w:r w:rsidRPr="005678E2">
        <w:rPr>
          <w:b/>
          <w:bCs/>
        </w:rPr>
        <w:t>Esempio</w:t>
      </w:r>
      <w:r>
        <w:t>: Bob manda un frame allo SW3, quindi la MAC Table Entry associata a Bob è Fa0/13. A causa del loop di questo frame che verrà mandato dallo SW1, SW3 e anche indietro a SW3 sulla Gi0/1, lo SW3 aggiornerà la sua MAC Table perché arriverà una copia del frame con una source MAC Address a lui conosciuta, ma diversa da quella attualmente salvata, causando un aggiornamento della entry per quel MAC.</w:t>
      </w:r>
    </w:p>
    <w:p w14:paraId="6AA537DF" w14:textId="34BD9935" w:rsidR="00C31299" w:rsidRDefault="005678E2" w:rsidP="003F3AE5">
      <w:pPr>
        <w:tabs>
          <w:tab w:val="left" w:pos="2600"/>
        </w:tabs>
      </w:pPr>
      <w:r>
        <w:t>La nuova MAC Table entry per lo SW3 è Gi0/1.</w:t>
      </w:r>
    </w:p>
    <w:p w14:paraId="451DFCDF" w14:textId="68AB49C3" w:rsidR="005678E2" w:rsidRDefault="005678E2" w:rsidP="003F3AE5">
      <w:pPr>
        <w:tabs>
          <w:tab w:val="left" w:pos="2600"/>
        </w:tabs>
      </w:pPr>
      <w:r>
        <w:t>A questo punto lo SW3 non può più comunicare con Bob, e se arrivasse un frame destinato a lui lo SW3 lo manderebbe erroneamente sulla Gi0/1 creando ancora più congestione.</w:t>
      </w:r>
    </w:p>
    <w:p w14:paraId="0E39B0EF" w14:textId="0EFBAB8F" w:rsidR="005678E2" w:rsidRDefault="005678E2" w:rsidP="003F3AE5">
      <w:pPr>
        <w:tabs>
          <w:tab w:val="left" w:pos="2600"/>
        </w:tabs>
      </w:pPr>
      <w:r w:rsidRPr="005678E2">
        <w:rPr>
          <w:b/>
          <w:bCs/>
        </w:rPr>
        <w:lastRenderedPageBreak/>
        <w:t xml:space="preserve">Multiple Frame Trasmission: </w:t>
      </w:r>
      <w:r w:rsidRPr="005678E2">
        <w:t>un effetto co</w:t>
      </w:r>
      <w:r>
        <w:t>llaterale dei looping frame nel quale multiple copie di un frame, vengono spedite all’host rischiando di causare ulteriore problemi.</w:t>
      </w:r>
    </w:p>
    <w:p w14:paraId="4281A6F3" w14:textId="77777777" w:rsidR="009E7147" w:rsidRDefault="009E7147" w:rsidP="003F3AE5">
      <w:pPr>
        <w:tabs>
          <w:tab w:val="left" w:pos="2600"/>
        </w:tabs>
        <w:rPr>
          <w:b/>
          <w:bCs/>
          <w:sz w:val="26"/>
          <w:szCs w:val="26"/>
        </w:rPr>
      </w:pPr>
    </w:p>
    <w:p w14:paraId="67F14DE9" w14:textId="717577CB" w:rsidR="005678E2" w:rsidRDefault="009E7147" w:rsidP="003F3AE5">
      <w:pPr>
        <w:tabs>
          <w:tab w:val="left" w:pos="2600"/>
        </w:tabs>
        <w:rPr>
          <w:b/>
          <w:bCs/>
          <w:sz w:val="26"/>
          <w:szCs w:val="26"/>
        </w:rPr>
      </w:pPr>
      <w:r w:rsidRPr="009E7147">
        <w:rPr>
          <w:b/>
          <w:bCs/>
          <w:sz w:val="26"/>
          <w:szCs w:val="26"/>
        </w:rPr>
        <w:t>Spanning Tree Protocol: Come funziona</w:t>
      </w:r>
    </w:p>
    <w:p w14:paraId="0CF9E156" w14:textId="02EE8A07" w:rsidR="009E7147" w:rsidRDefault="009E7147" w:rsidP="003F3AE5">
      <w:pPr>
        <w:tabs>
          <w:tab w:val="left" w:pos="2600"/>
        </w:tabs>
      </w:pPr>
      <w:r>
        <w:t xml:space="preserve">STP previene il loop mettendo ogni porta degli switch in uno stato: </w:t>
      </w:r>
      <w:r w:rsidRPr="009E7147">
        <w:rPr>
          <w:b/>
          <w:bCs/>
        </w:rPr>
        <w:t>forwarding state o blocking state</w:t>
      </w:r>
      <w:r>
        <w:t>.</w:t>
      </w:r>
    </w:p>
    <w:p w14:paraId="1431E88A" w14:textId="33DB32DE" w:rsidR="009E7147" w:rsidRDefault="009E7147" w:rsidP="003F3AE5">
      <w:pPr>
        <w:tabs>
          <w:tab w:val="left" w:pos="2600"/>
        </w:tabs>
      </w:pPr>
      <w:r>
        <w:t>Nel primo funziano normalmente, mentre nel secondo i frame non vengono processati.</w:t>
      </w:r>
    </w:p>
    <w:p w14:paraId="7B3B49D5" w14:textId="6FDCFF90" w:rsidR="009E7147" w:rsidRDefault="009E7147" w:rsidP="003F3AE5">
      <w:pPr>
        <w:tabs>
          <w:tab w:val="left" w:pos="2600"/>
        </w:tabs>
      </w:pPr>
      <w:r>
        <w:t xml:space="preserve">Per risolvere il problema del loop nell’immagine prima, STP avrebbe bloccato una porta. Se con quella porta bloccata non si fosse trovato il giusto destinatario usando il flooding ci sarebbe stato un </w:t>
      </w:r>
      <w:r w:rsidRPr="009E7147">
        <w:rPr>
          <w:b/>
          <w:bCs/>
        </w:rPr>
        <w:t>STP converge</w:t>
      </w:r>
      <w:r>
        <w:rPr>
          <w:b/>
          <w:bCs/>
        </w:rPr>
        <w:t>n</w:t>
      </w:r>
      <w:r w:rsidRPr="009E7147">
        <w:rPr>
          <w:b/>
          <w:bCs/>
        </w:rPr>
        <w:t>s</w:t>
      </w:r>
      <w:r>
        <w:rPr>
          <w:b/>
          <w:bCs/>
        </w:rPr>
        <w:t xml:space="preserve">, </w:t>
      </w:r>
      <w:r>
        <w:t>un processo tramite il quale gli switch colletivamente decidono di cambiare lo stato delle porte per ritentare il flooding.</w:t>
      </w:r>
    </w:p>
    <w:p w14:paraId="0C4524B6" w14:textId="6648B0CC" w:rsidR="005D50FB" w:rsidRDefault="005D50FB" w:rsidP="003F3AE5">
      <w:pPr>
        <w:tabs>
          <w:tab w:val="left" w:pos="2600"/>
        </w:tabs>
      </w:pPr>
      <w:r>
        <w:t xml:space="preserve">L’algoritmo STP crea uno </w:t>
      </w:r>
      <w:r w:rsidRPr="005D50FB">
        <w:rPr>
          <w:b/>
          <w:bCs/>
        </w:rPr>
        <w:t>spanning tree</w:t>
      </w:r>
      <w:r>
        <w:t xml:space="preserve"> di interfacce che inviano frame. La struttura dell’albero di interfacce che inviano frame crea un singolo percorso da e verso ogni collegamento ethernet. </w:t>
      </w:r>
    </w:p>
    <w:p w14:paraId="0DB35F06" w14:textId="5612326A" w:rsidR="005D50FB" w:rsidRDefault="005D50FB" w:rsidP="003F3AE5">
      <w:pPr>
        <w:tabs>
          <w:tab w:val="left" w:pos="2600"/>
        </w:tabs>
      </w:pPr>
      <w:r>
        <w:t xml:space="preserve">Il processo usato dall’STP, chiamato </w:t>
      </w:r>
      <w:r w:rsidRPr="005D50FB">
        <w:rPr>
          <w:b/>
          <w:bCs/>
        </w:rPr>
        <w:t>spanning tree algorithm</w:t>
      </w:r>
      <w:r>
        <w:t xml:space="preserve"> (STA), sceglie quali interfacce vengono messe in stato forwarding, tutte le altre ovviamente vengono messe in blocking.</w:t>
      </w:r>
    </w:p>
    <w:p w14:paraId="1324F975" w14:textId="69B97676" w:rsidR="005D50FB" w:rsidRDefault="005D50FB" w:rsidP="003F3AE5">
      <w:pPr>
        <w:tabs>
          <w:tab w:val="left" w:pos="2600"/>
        </w:tabs>
      </w:pPr>
      <w:r>
        <w:t xml:space="preserve">STP usa </w:t>
      </w:r>
      <w:r w:rsidRPr="005D50FB">
        <w:rPr>
          <w:b/>
          <w:bCs/>
        </w:rPr>
        <w:t>3 criteri</w:t>
      </w:r>
      <w:r>
        <w:t xml:space="preserve"> per mettere l’interfaccia in forwarding:</w:t>
      </w:r>
    </w:p>
    <w:p w14:paraId="0B027B51" w14:textId="1A60CC25" w:rsidR="005D50FB" w:rsidRDefault="005D50FB" w:rsidP="00C5794A">
      <w:pPr>
        <w:pStyle w:val="Paragrafoelenco"/>
        <w:numPr>
          <w:ilvl w:val="0"/>
          <w:numId w:val="15"/>
        </w:numPr>
        <w:tabs>
          <w:tab w:val="left" w:pos="2600"/>
        </w:tabs>
      </w:pPr>
      <w:r w:rsidRPr="00D577C4">
        <w:rPr>
          <w:lang w:val="nl-NL"/>
        </w:rPr>
        <w:t xml:space="preserve">STP elegge un </w:t>
      </w:r>
      <w:r w:rsidR="00D577C4" w:rsidRPr="00D577C4">
        <w:rPr>
          <w:lang w:val="nl-NL"/>
        </w:rPr>
        <w:t>root</w:t>
      </w:r>
      <w:r w:rsidRPr="00D577C4">
        <w:rPr>
          <w:lang w:val="nl-NL"/>
        </w:rPr>
        <w:t xml:space="preserve"> switch. </w:t>
      </w:r>
      <w:r>
        <w:t>STP mette tutte le interfacce attive in forwarding perché è lo switch principale.</w:t>
      </w:r>
    </w:p>
    <w:p w14:paraId="67A53C26" w14:textId="6778690D" w:rsidR="005D50FB" w:rsidRDefault="005D50FB" w:rsidP="00C5794A">
      <w:pPr>
        <w:pStyle w:val="Paragrafoelenco"/>
        <w:numPr>
          <w:ilvl w:val="0"/>
          <w:numId w:val="15"/>
        </w:numPr>
        <w:tabs>
          <w:tab w:val="left" w:pos="2600"/>
        </w:tabs>
      </w:pPr>
      <w:r>
        <w:t xml:space="preserve">Qualunque altro switch considera quali delle sue porte ha il costo amministrativo minore, nel percorso fra se stesso e il capo switch. Questo è il </w:t>
      </w:r>
      <w:r w:rsidRPr="005D50FB">
        <w:rPr>
          <w:b/>
          <w:bCs/>
        </w:rPr>
        <w:t>root cost</w:t>
      </w:r>
      <w:r>
        <w:t>.</w:t>
      </w:r>
      <w:r w:rsidR="00D577C4">
        <w:t xml:space="preserve"> Questa porta viene definita </w:t>
      </w:r>
      <w:r w:rsidR="00D577C4" w:rsidRPr="00D577C4">
        <w:rPr>
          <w:b/>
          <w:bCs/>
        </w:rPr>
        <w:t>root port</w:t>
      </w:r>
      <w:r w:rsidR="00D577C4">
        <w:t xml:space="preserve">, e viene messa in </w:t>
      </w:r>
      <w:r w:rsidR="00D577C4" w:rsidRPr="00D577C4">
        <w:rPr>
          <w:b/>
          <w:bCs/>
        </w:rPr>
        <w:t>forwarding</w:t>
      </w:r>
      <w:r w:rsidR="00D577C4">
        <w:t>.</w:t>
      </w:r>
    </w:p>
    <w:p w14:paraId="1162FFE0" w14:textId="2418177F" w:rsidR="00D577C4" w:rsidRDefault="00D577C4" w:rsidP="00C5794A">
      <w:pPr>
        <w:pStyle w:val="Paragrafoelenco"/>
        <w:numPr>
          <w:ilvl w:val="0"/>
          <w:numId w:val="15"/>
        </w:numPr>
        <w:tabs>
          <w:tab w:val="left" w:pos="2600"/>
        </w:tabs>
      </w:pPr>
      <w:r>
        <w:t>Molti switch possono essere collegati allo stesso ethernet segment, ma basandoci sul fatto che il link connette due device, un link avrà al max due device. Con due switch connessi fra loro, quello con il root cost minore è messo in forwarding state. Quello switch è il “</w:t>
      </w:r>
      <w:r w:rsidRPr="00D577C4">
        <w:rPr>
          <w:b/>
          <w:bCs/>
        </w:rPr>
        <w:t>designated switch</w:t>
      </w:r>
      <w:r>
        <w:t xml:space="preserve">”, e la porta dello switch connessa al segmento, è la </w:t>
      </w:r>
      <w:r w:rsidRPr="00D577C4">
        <w:rPr>
          <w:b/>
          <w:bCs/>
        </w:rPr>
        <w:t>designated port</w:t>
      </w:r>
      <w:r>
        <w:t xml:space="preserve"> (DP).</w:t>
      </w:r>
    </w:p>
    <w:p w14:paraId="4B4A2CCA" w14:textId="4B9A3FF5" w:rsidR="00D577C4" w:rsidRPr="0087197C" w:rsidRDefault="00C64EA8" w:rsidP="00D577C4">
      <w:pPr>
        <w:tabs>
          <w:tab w:val="left" w:pos="2600"/>
        </w:tabs>
        <w:rPr>
          <w:b/>
          <w:bCs/>
          <w:sz w:val="26"/>
          <w:szCs w:val="26"/>
        </w:rPr>
      </w:pPr>
      <w:r w:rsidRPr="0087197C">
        <w:rPr>
          <w:b/>
          <w:bCs/>
          <w:sz w:val="26"/>
          <w:szCs w:val="26"/>
        </w:rPr>
        <w:t>STP bridge ID &amp; Hello BPDU</w:t>
      </w:r>
    </w:p>
    <w:p w14:paraId="4727DEC5" w14:textId="717729CC" w:rsidR="00C31299" w:rsidRDefault="00C64EA8" w:rsidP="003F3AE5">
      <w:pPr>
        <w:tabs>
          <w:tab w:val="left" w:pos="2600"/>
        </w:tabs>
      </w:pPr>
      <w:r w:rsidRPr="00C64EA8">
        <w:t>Lo STA inizia con l</w:t>
      </w:r>
      <w:r>
        <w:t xml:space="preserve">’elezione di uno switch come root switch. Per decidere quale degli switch sarà eletto come root tutti gli switch in collegamento fra loro si scambiano degli </w:t>
      </w:r>
      <w:r w:rsidRPr="00C64EA8">
        <w:rPr>
          <w:b/>
          <w:bCs/>
        </w:rPr>
        <w:t>STP messages</w:t>
      </w:r>
      <w:r>
        <w:rPr>
          <w:b/>
          <w:bCs/>
        </w:rPr>
        <w:t xml:space="preserve"> </w:t>
      </w:r>
      <w:r>
        <w:t xml:space="preserve">contenenti il </w:t>
      </w:r>
      <w:r w:rsidRPr="00C64EA8">
        <w:rPr>
          <w:b/>
          <w:bCs/>
        </w:rPr>
        <w:t>bridge ID</w:t>
      </w:r>
      <w:r>
        <w:t>.</w:t>
      </w:r>
    </w:p>
    <w:p w14:paraId="038B71B2" w14:textId="71105368" w:rsidR="00C64EA8" w:rsidRDefault="00C64EA8" w:rsidP="003F3AE5">
      <w:pPr>
        <w:tabs>
          <w:tab w:val="left" w:pos="2600"/>
        </w:tabs>
      </w:pPr>
      <w:r w:rsidRPr="00C64EA8">
        <w:rPr>
          <w:b/>
          <w:bCs/>
        </w:rPr>
        <w:t>STP/RSTP bridge ID</w:t>
      </w:r>
      <w:r w:rsidRPr="00C64EA8">
        <w:t xml:space="preserve"> è un</w:t>
      </w:r>
      <w:r>
        <w:t xml:space="preserve"> valore unico per ogni switch lungo da 8 byte. E’ formato da 2 byte del </w:t>
      </w:r>
      <w:r w:rsidRPr="00C64EA8">
        <w:rPr>
          <w:b/>
          <w:bCs/>
        </w:rPr>
        <w:t>priority field</w:t>
      </w:r>
      <w:r>
        <w:t xml:space="preserve"> e 6 byte del </w:t>
      </w:r>
      <w:r w:rsidRPr="00C64EA8">
        <w:rPr>
          <w:b/>
          <w:bCs/>
        </w:rPr>
        <w:t>system ID</w:t>
      </w:r>
      <w:r>
        <w:t xml:space="preserve">, quest’ultimo basato sul MAC Address di ogni switch, il che rende il BID unico per ognuno. </w:t>
      </w:r>
    </w:p>
    <w:p w14:paraId="3ECBFC6C" w14:textId="466E83F7" w:rsidR="00C64EA8" w:rsidRDefault="00CD5A2F" w:rsidP="003F3AE5">
      <w:pPr>
        <w:tabs>
          <w:tab w:val="left" w:pos="2600"/>
        </w:tabs>
      </w:pPr>
      <w:r>
        <w:rPr>
          <w:noProof/>
        </w:rPr>
        <w:drawing>
          <wp:anchor distT="0" distB="0" distL="114300" distR="114300" simplePos="0" relativeHeight="251702272" behindDoc="0" locked="0" layoutInCell="1" allowOverlap="1" wp14:anchorId="7FAB87D1" wp14:editId="6A2FCA3D">
            <wp:simplePos x="0" y="0"/>
            <wp:positionH relativeFrom="margin">
              <wp:align>right</wp:align>
            </wp:positionH>
            <wp:positionV relativeFrom="paragraph">
              <wp:posOffset>44450</wp:posOffset>
            </wp:positionV>
            <wp:extent cx="3554730" cy="1149350"/>
            <wp:effectExtent l="0" t="0" r="7620" b="0"/>
            <wp:wrapSquare wrapText="bothSides"/>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554730" cy="1149350"/>
                    </a:xfrm>
                    <a:prstGeom prst="rect">
                      <a:avLst/>
                    </a:prstGeom>
                  </pic:spPr>
                </pic:pic>
              </a:graphicData>
            </a:graphic>
            <wp14:sizeRelH relativeFrom="page">
              <wp14:pctWidth>0</wp14:pctWidth>
            </wp14:sizeRelH>
            <wp14:sizeRelV relativeFrom="page">
              <wp14:pctHeight>0</wp14:pctHeight>
            </wp14:sizeRelV>
          </wp:anchor>
        </w:drawing>
      </w:r>
      <w:r w:rsidR="00C64EA8">
        <w:t xml:space="preserve">STP/RSTP usa mex chiamati </w:t>
      </w:r>
      <w:r w:rsidR="00C64EA8" w:rsidRPr="00C64EA8">
        <w:rPr>
          <w:b/>
          <w:bCs/>
        </w:rPr>
        <w:t>Bridge Protocol Data Unites</w:t>
      </w:r>
      <w:r w:rsidR="00C64EA8">
        <w:t xml:space="preserve"> (BPDU), anche chiamati </w:t>
      </w:r>
      <w:r w:rsidR="00C64EA8" w:rsidRPr="00C64EA8">
        <w:rPr>
          <w:b/>
          <w:bCs/>
        </w:rPr>
        <w:t>configuration BPDU</w:t>
      </w:r>
      <w:r w:rsidR="00C64EA8">
        <w:t xml:space="preserve">, i quali vengono usati dagli switch per scambiarsi info fra loro. Il BPDU più comune è chiamato </w:t>
      </w:r>
      <w:r w:rsidR="00C64EA8" w:rsidRPr="00C64EA8">
        <w:rPr>
          <w:b/>
          <w:bCs/>
        </w:rPr>
        <w:t>Hello BPDU</w:t>
      </w:r>
      <w:r w:rsidR="00C64EA8">
        <w:t>, che include molti dettagli, tra cui il source BID. Analizzando i BID gli switch possono capire quale fra loro ha mandato quale Hello BPDU.</w:t>
      </w:r>
    </w:p>
    <w:p w14:paraId="1FC84819" w14:textId="6182B288" w:rsidR="00CD5A2F" w:rsidRDefault="00CD5A2F" w:rsidP="003F3AE5">
      <w:pPr>
        <w:tabs>
          <w:tab w:val="left" w:pos="2600"/>
        </w:tabs>
      </w:pPr>
    </w:p>
    <w:p w14:paraId="6E08083C" w14:textId="4530D72A" w:rsidR="00CD5A2F" w:rsidRDefault="00CD5A2F" w:rsidP="003F3AE5">
      <w:pPr>
        <w:tabs>
          <w:tab w:val="left" w:pos="2600"/>
        </w:tabs>
      </w:pPr>
    </w:p>
    <w:p w14:paraId="7DBB395A" w14:textId="51B3A997" w:rsidR="00CD5A2F" w:rsidRDefault="00CD5A2F" w:rsidP="003F3AE5">
      <w:pPr>
        <w:tabs>
          <w:tab w:val="left" w:pos="2600"/>
        </w:tabs>
        <w:rPr>
          <w:b/>
          <w:bCs/>
          <w:sz w:val="26"/>
          <w:szCs w:val="26"/>
        </w:rPr>
      </w:pPr>
      <w:r w:rsidRPr="00CD5A2F">
        <w:rPr>
          <w:b/>
          <w:bCs/>
          <w:sz w:val="26"/>
          <w:szCs w:val="26"/>
        </w:rPr>
        <w:lastRenderedPageBreak/>
        <w:t>Eleggere il root Switch</w:t>
      </w:r>
    </w:p>
    <w:p w14:paraId="747DF605" w14:textId="679B0DD7" w:rsidR="00CD5A2F" w:rsidRDefault="00CD5A2F" w:rsidP="003F3AE5">
      <w:pPr>
        <w:tabs>
          <w:tab w:val="left" w:pos="2600"/>
        </w:tabs>
      </w:pPr>
      <w:r>
        <w:t>Per eleggerlo gli switch si basano sul BID all’interno delle BPDU. Il root switch sarà quello con il BID minore.</w:t>
      </w:r>
    </w:p>
    <w:p w14:paraId="426EF1E8" w14:textId="06341EEC" w:rsidR="00CD5A2F" w:rsidRDefault="00CD5A2F" w:rsidP="003F3AE5">
      <w:pPr>
        <w:tabs>
          <w:tab w:val="left" w:pos="2600"/>
        </w:tabs>
      </w:pPr>
      <w:r>
        <w:t xml:space="preserve">Dato che il BID si divide in due parti, si inizia guardando il </w:t>
      </w:r>
      <w:r w:rsidRPr="00CD5A2F">
        <w:rPr>
          <w:b/>
          <w:bCs/>
        </w:rPr>
        <w:t>priority field</w:t>
      </w:r>
      <w:r>
        <w:rPr>
          <w:b/>
          <w:bCs/>
        </w:rPr>
        <w:t xml:space="preserve">: </w:t>
      </w:r>
      <w:r>
        <w:t xml:space="preserve">essenzialmente quello con la priorità più bassa diventa root. Per esempio se uno switch ha di priorità 4000 e un altro 8000, il primo diventa root. Se avviene un </w:t>
      </w:r>
      <w:r w:rsidRPr="00CD5A2F">
        <w:rPr>
          <w:b/>
          <w:bCs/>
        </w:rPr>
        <w:t>pareggio</w:t>
      </w:r>
      <w:r>
        <w:rPr>
          <w:b/>
          <w:bCs/>
        </w:rPr>
        <w:t xml:space="preserve">, </w:t>
      </w:r>
      <w:r>
        <w:t xml:space="preserve">si usa il </w:t>
      </w:r>
      <w:r w:rsidRPr="00CD5A2F">
        <w:rPr>
          <w:b/>
          <w:bCs/>
        </w:rPr>
        <w:t>system ID</w:t>
      </w:r>
      <w:r>
        <w:t>, allora si guarda lo switch con il MAC più basso. Per esempio se uno switch ha come MAC 020000000000 e un altro ha 081111111111, il primo diventerà root.</w:t>
      </w:r>
    </w:p>
    <w:p w14:paraId="2452FF71" w14:textId="59A0316F" w:rsidR="00E0043F" w:rsidRDefault="00E0043F" w:rsidP="003F3AE5">
      <w:pPr>
        <w:tabs>
          <w:tab w:val="left" w:pos="2600"/>
        </w:tabs>
      </w:pPr>
      <w:r>
        <w:rPr>
          <w:noProof/>
        </w:rPr>
        <w:drawing>
          <wp:anchor distT="0" distB="0" distL="114300" distR="114300" simplePos="0" relativeHeight="251703296" behindDoc="0" locked="0" layoutInCell="1" allowOverlap="1" wp14:anchorId="0E35C138" wp14:editId="3FFA9B07">
            <wp:simplePos x="0" y="0"/>
            <wp:positionH relativeFrom="column">
              <wp:posOffset>3140710</wp:posOffset>
            </wp:positionH>
            <wp:positionV relativeFrom="paragraph">
              <wp:posOffset>349885</wp:posOffset>
            </wp:positionV>
            <wp:extent cx="3270250" cy="1778992"/>
            <wp:effectExtent l="0" t="0" r="6350" b="0"/>
            <wp:wrapSquare wrapText="bothSides"/>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270250" cy="1778992"/>
                    </a:xfrm>
                    <a:prstGeom prst="rect">
                      <a:avLst/>
                    </a:prstGeom>
                  </pic:spPr>
                </pic:pic>
              </a:graphicData>
            </a:graphic>
            <wp14:sizeRelH relativeFrom="page">
              <wp14:pctWidth>0</wp14:pctWidth>
            </wp14:sizeRelH>
            <wp14:sizeRelV relativeFrom="page">
              <wp14:pctHeight>0</wp14:pctHeight>
            </wp14:sizeRelV>
          </wp:anchor>
        </w:drawing>
      </w:r>
      <w:r w:rsidR="00CD5A2F" w:rsidRPr="00CD5A2F">
        <w:rPr>
          <w:b/>
          <w:bCs/>
        </w:rPr>
        <w:t>Il processo di elezione</w:t>
      </w:r>
      <w:r w:rsidR="00CD5A2F">
        <w:t xml:space="preserve"> inizia con tutti gli switch che chiedono di diventare root, mandando Hello BPDU con all’interno la propria BID come root BID. Se uno switch riceve un BPDU che ha un BID migliore del suo, cioè minore, quello switch smette di candidarsi e inizia </w:t>
      </w:r>
      <w:r>
        <w:t>ad inviare il BPDU dell’altro.</w:t>
      </w:r>
    </w:p>
    <w:p w14:paraId="2C2210E6" w14:textId="3F5FCF4A" w:rsidR="00E0043F" w:rsidRDefault="00E0043F" w:rsidP="003F3AE5">
      <w:pPr>
        <w:tabs>
          <w:tab w:val="left" w:pos="2600"/>
        </w:tabs>
      </w:pPr>
      <w:r>
        <w:t>In breve funziona come le elezioni politiche, il candidato meno popolare si ritira e supporta il candidato più popolare. Quando tutti gli switch saranno d’accordo su chi ha il BID minore si avrà un root switch.</w:t>
      </w:r>
    </w:p>
    <w:p w14:paraId="36CA3FCD" w14:textId="771DAAE1" w:rsidR="00E0043F" w:rsidRDefault="00E0043F" w:rsidP="003F3AE5">
      <w:pPr>
        <w:tabs>
          <w:tab w:val="left" w:pos="2600"/>
        </w:tabs>
      </w:pPr>
      <w:r>
        <w:t>Nella figura (&gt;) vince SW1, perché ha il BID minore.</w:t>
      </w:r>
    </w:p>
    <w:p w14:paraId="1259E52D" w14:textId="0C1A3430" w:rsidR="00CD5A2F" w:rsidRDefault="00CD5A2F" w:rsidP="003F3AE5">
      <w:pPr>
        <w:tabs>
          <w:tab w:val="left" w:pos="2600"/>
        </w:tabs>
      </w:pPr>
    </w:p>
    <w:p w14:paraId="38B30381" w14:textId="6AD16582" w:rsidR="00C64EA8" w:rsidRDefault="00795567" w:rsidP="003F3AE5">
      <w:pPr>
        <w:tabs>
          <w:tab w:val="left" w:pos="2600"/>
        </w:tabs>
        <w:rPr>
          <w:b/>
          <w:bCs/>
          <w:sz w:val="26"/>
          <w:szCs w:val="26"/>
        </w:rPr>
      </w:pPr>
      <w:r w:rsidRPr="00795567">
        <w:rPr>
          <w:b/>
          <w:bCs/>
          <w:sz w:val="26"/>
          <w:szCs w:val="26"/>
        </w:rPr>
        <w:t>Scelta della root port per ogni switch</w:t>
      </w:r>
    </w:p>
    <w:p w14:paraId="3A43D5F9" w14:textId="7E302336" w:rsidR="00795567" w:rsidRDefault="00125F92" w:rsidP="003F3AE5">
      <w:pPr>
        <w:tabs>
          <w:tab w:val="left" w:pos="2600"/>
        </w:tabs>
      </w:pPr>
      <w:r>
        <w:rPr>
          <w:noProof/>
        </w:rPr>
        <w:drawing>
          <wp:anchor distT="0" distB="0" distL="114300" distR="114300" simplePos="0" relativeHeight="251704320" behindDoc="0" locked="0" layoutInCell="1" allowOverlap="1" wp14:anchorId="2F053CD5" wp14:editId="2BE11FCD">
            <wp:simplePos x="0" y="0"/>
            <wp:positionH relativeFrom="column">
              <wp:posOffset>3616960</wp:posOffset>
            </wp:positionH>
            <wp:positionV relativeFrom="paragraph">
              <wp:posOffset>394335</wp:posOffset>
            </wp:positionV>
            <wp:extent cx="2603500" cy="1441032"/>
            <wp:effectExtent l="0" t="0" r="6350" b="6985"/>
            <wp:wrapSquare wrapText="bothSides"/>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603500" cy="1441032"/>
                    </a:xfrm>
                    <a:prstGeom prst="rect">
                      <a:avLst/>
                    </a:prstGeom>
                  </pic:spPr>
                </pic:pic>
              </a:graphicData>
            </a:graphic>
            <wp14:sizeRelH relativeFrom="page">
              <wp14:pctWidth>0</wp14:pctWidth>
            </wp14:sizeRelH>
            <wp14:sizeRelV relativeFrom="page">
              <wp14:pctHeight>0</wp14:pctHeight>
            </wp14:sizeRelV>
          </wp:anchor>
        </w:drawing>
      </w:r>
      <w:r w:rsidR="00795567">
        <w:t xml:space="preserve">Dopo che è stato eletto il root switch, gli switch devono scegliere una propria </w:t>
      </w:r>
      <w:r w:rsidR="00795567" w:rsidRPr="00795567">
        <w:rPr>
          <w:b/>
          <w:bCs/>
        </w:rPr>
        <w:t>root port</w:t>
      </w:r>
      <w:r w:rsidR="00795567">
        <w:t>, ovvero la porta che ha il minor costo per raggiungere il root switch.</w:t>
      </w:r>
    </w:p>
    <w:p w14:paraId="7CFB5E82" w14:textId="347C9331" w:rsidR="00795567" w:rsidRDefault="00045750" w:rsidP="003F3AE5">
      <w:pPr>
        <w:tabs>
          <w:tab w:val="left" w:pos="2600"/>
        </w:tabs>
      </w:pPr>
      <w:r>
        <w:t xml:space="preserve">Nella figura (&gt;) SW3 ha due possibili percorsi per raggiungere il root switch. Il </w:t>
      </w:r>
      <w:r w:rsidRPr="00045750">
        <w:rPr>
          <w:b/>
          <w:bCs/>
        </w:rPr>
        <w:t>costo totale è la somma dei costi</w:t>
      </w:r>
      <w:r>
        <w:t xml:space="preserve"> di tutte le switch port che il frame attraverserà per </w:t>
      </w:r>
      <w:r w:rsidRPr="00045750">
        <w:rPr>
          <w:b/>
          <w:bCs/>
        </w:rPr>
        <w:t>raggiungere</w:t>
      </w:r>
      <w:r>
        <w:t xml:space="preserve"> il root switch. </w:t>
      </w:r>
    </w:p>
    <w:p w14:paraId="782CBF02" w14:textId="5F1F1806" w:rsidR="00045750" w:rsidRDefault="00045750" w:rsidP="003F3AE5">
      <w:pPr>
        <w:tabs>
          <w:tab w:val="left" w:pos="2600"/>
        </w:tabs>
      </w:pPr>
      <w:r>
        <w:t>Come si nota il root cost del percorso diretto tra SW3 e SW1 è 5, mentre l’altro percorso è 8 (4+4). SW3 prenderà quindi la propria Gi0/1 come root port, perché ha il costo minore.</w:t>
      </w:r>
    </w:p>
    <w:p w14:paraId="46E976D2" w14:textId="768DCAAB" w:rsidR="00045750" w:rsidRDefault="00045750" w:rsidP="003F3AE5">
      <w:pPr>
        <w:tabs>
          <w:tab w:val="left" w:pos="2600"/>
        </w:tabs>
      </w:pPr>
      <w:r>
        <w:t xml:space="preserve">Gli switch capiscono quale porta è meglio scegliere aggiungendo il proprio </w:t>
      </w:r>
      <w:r w:rsidRPr="00045750">
        <w:rPr>
          <w:b/>
          <w:bCs/>
        </w:rPr>
        <w:t>STP port cost</w:t>
      </w:r>
      <w:r>
        <w:rPr>
          <w:b/>
          <w:bCs/>
        </w:rPr>
        <w:t>,</w:t>
      </w:r>
      <w:r w:rsidRPr="00125F92">
        <w:t xml:space="preserve"> </w:t>
      </w:r>
      <w:r w:rsidR="00125F92" w:rsidRPr="00125F92">
        <w:t>(</w:t>
      </w:r>
      <w:r>
        <w:t>che è un valore intero assegnato ad ogni porta con lo scopo di fornire un unità di misura che permetta all’STP di scegliere quale interfaccia aggiungere alla topologia STP/RSTP</w:t>
      </w:r>
      <w:r w:rsidR="00125F92">
        <w:t xml:space="preserve">) </w:t>
      </w:r>
      <w:r>
        <w:t>ai root cost elencati all’interno di ogni Hello BPDU ricevuti.</w:t>
      </w:r>
    </w:p>
    <w:p w14:paraId="38A50219" w14:textId="373E6E33" w:rsidR="00125F92" w:rsidRDefault="00125F92" w:rsidP="003F3AE5">
      <w:pPr>
        <w:tabs>
          <w:tab w:val="left" w:pos="2600"/>
        </w:tabs>
      </w:pPr>
      <w:r>
        <w:t xml:space="preserve">In caso di </w:t>
      </w:r>
      <w:r w:rsidRPr="00125F92">
        <w:rPr>
          <w:b/>
          <w:bCs/>
        </w:rPr>
        <w:t>pareggio</w:t>
      </w:r>
      <w:r>
        <w:t xml:space="preserve"> del </w:t>
      </w:r>
      <w:r w:rsidRPr="00125F92">
        <w:rPr>
          <w:b/>
          <w:bCs/>
        </w:rPr>
        <w:t>root cost</w:t>
      </w:r>
      <w:r>
        <w:t xml:space="preserve"> per due o più percorsi, lo switch applica questi tre spareggi:</w:t>
      </w:r>
    </w:p>
    <w:p w14:paraId="71166D18" w14:textId="607EF561" w:rsidR="00125F92" w:rsidRDefault="00125F92" w:rsidP="00C5794A">
      <w:pPr>
        <w:pStyle w:val="Paragrafoelenco"/>
        <w:numPr>
          <w:ilvl w:val="0"/>
          <w:numId w:val="16"/>
        </w:numPr>
        <w:tabs>
          <w:tab w:val="left" w:pos="2600"/>
        </w:tabs>
      </w:pPr>
      <w:r>
        <w:t xml:space="preserve">Si guarda al vicino con il minor Bridge ID </w:t>
      </w:r>
    </w:p>
    <w:p w14:paraId="01987B76" w14:textId="66F2D130" w:rsidR="00125F92" w:rsidRDefault="00125F92" w:rsidP="00C5794A">
      <w:pPr>
        <w:pStyle w:val="Paragrafoelenco"/>
        <w:numPr>
          <w:ilvl w:val="0"/>
          <w:numId w:val="16"/>
        </w:numPr>
        <w:tabs>
          <w:tab w:val="left" w:pos="2600"/>
        </w:tabs>
      </w:pPr>
      <w:r>
        <w:t>Si guarda al vicino con la minor priority port</w:t>
      </w:r>
    </w:p>
    <w:p w14:paraId="0C500458" w14:textId="00E226BC" w:rsidR="00125F92" w:rsidRDefault="00125F92" w:rsidP="00C5794A">
      <w:pPr>
        <w:pStyle w:val="Paragrafoelenco"/>
        <w:numPr>
          <w:ilvl w:val="0"/>
          <w:numId w:val="16"/>
        </w:numPr>
        <w:tabs>
          <w:tab w:val="left" w:pos="2600"/>
        </w:tabs>
      </w:pPr>
      <w:r>
        <w:t>Si guarda al vicino con il minor internal port number</w:t>
      </w:r>
    </w:p>
    <w:p w14:paraId="7EF4AB12" w14:textId="5725ABD7" w:rsidR="00125F92" w:rsidRDefault="00125F92" w:rsidP="00125F92">
      <w:pPr>
        <w:tabs>
          <w:tab w:val="left" w:pos="2600"/>
        </w:tabs>
      </w:pPr>
      <w:r>
        <w:t>In pratica ogni switch port ha un costo, se lo dicono, scelgono quello minore, e sbam.</w:t>
      </w:r>
    </w:p>
    <w:p w14:paraId="5B3E2927" w14:textId="0C764FA5" w:rsidR="00066C87" w:rsidRDefault="00066C87" w:rsidP="00125F92">
      <w:pPr>
        <w:tabs>
          <w:tab w:val="left" w:pos="2600"/>
        </w:tabs>
      </w:pPr>
    </w:p>
    <w:p w14:paraId="31DA1255" w14:textId="15FE12DC" w:rsidR="00D20885" w:rsidRDefault="00D20885" w:rsidP="00125F92">
      <w:pPr>
        <w:tabs>
          <w:tab w:val="left" w:pos="2600"/>
        </w:tabs>
      </w:pPr>
    </w:p>
    <w:p w14:paraId="4F263C71" w14:textId="0DCF1401" w:rsidR="00D20885" w:rsidRDefault="00D20885" w:rsidP="00125F92">
      <w:pPr>
        <w:tabs>
          <w:tab w:val="left" w:pos="2600"/>
        </w:tabs>
        <w:rPr>
          <w:b/>
          <w:bCs/>
          <w:sz w:val="26"/>
          <w:szCs w:val="26"/>
        </w:rPr>
      </w:pPr>
      <w:r w:rsidRPr="00D20885">
        <w:rPr>
          <w:b/>
          <w:bCs/>
          <w:sz w:val="26"/>
          <w:szCs w:val="26"/>
        </w:rPr>
        <w:lastRenderedPageBreak/>
        <w:t>Scelta della Designated Port per ogni Segmento LAN</w:t>
      </w:r>
    </w:p>
    <w:p w14:paraId="5C3F1CA1" w14:textId="127A6893" w:rsidR="00D20885" w:rsidRDefault="00D20885" w:rsidP="00125F92">
      <w:pPr>
        <w:tabs>
          <w:tab w:val="left" w:pos="2600"/>
        </w:tabs>
      </w:pPr>
      <w:r>
        <w:t xml:space="preserve">L’ultimo step dell’STP/RSTP nella scelta della topologia STP/RSTP è scegliere la </w:t>
      </w:r>
      <w:r w:rsidRPr="00D20885">
        <w:rPr>
          <w:b/>
          <w:bCs/>
        </w:rPr>
        <w:t>Designated Port</w:t>
      </w:r>
      <w:r>
        <w:t xml:space="preserve"> (DP). La DP di ogni segmento LAN è la </w:t>
      </w:r>
      <w:r w:rsidRPr="00D20885">
        <w:rPr>
          <w:b/>
          <w:bCs/>
        </w:rPr>
        <w:t>porta</w:t>
      </w:r>
      <w:r>
        <w:t xml:space="preserve"> di uno switch che ha il </w:t>
      </w:r>
      <w:r w:rsidRPr="00D20885">
        <w:rPr>
          <w:b/>
          <w:bCs/>
        </w:rPr>
        <w:t>costo minore della LAN</w:t>
      </w:r>
      <w:r>
        <w:t xml:space="preserve">. In pratica, lo switch con il </w:t>
      </w:r>
      <w:r w:rsidRPr="00D20885">
        <w:rPr>
          <w:b/>
          <w:bCs/>
        </w:rPr>
        <w:t>minor costo</w:t>
      </w:r>
      <w:r>
        <w:t xml:space="preserve"> per raggiungere il </w:t>
      </w:r>
      <w:r w:rsidRPr="00D20885">
        <w:rPr>
          <w:b/>
          <w:bCs/>
        </w:rPr>
        <w:t>root switch</w:t>
      </w:r>
      <w:r>
        <w:t xml:space="preserve">, diventa la </w:t>
      </w:r>
      <w:r w:rsidRPr="00D20885">
        <w:rPr>
          <w:b/>
          <w:bCs/>
        </w:rPr>
        <w:t>DP del segmento</w:t>
      </w:r>
      <w:r>
        <w:t>.</w:t>
      </w:r>
    </w:p>
    <w:p w14:paraId="7D0A8D97" w14:textId="26D9B9FE" w:rsidR="00D20885" w:rsidRDefault="00D20885" w:rsidP="00125F92">
      <w:pPr>
        <w:tabs>
          <w:tab w:val="left" w:pos="2600"/>
        </w:tabs>
      </w:pPr>
      <w:r>
        <w:t>Nella figura precedente, ad esempio, il root cost di SW2 è 4 ed SW3 è 5, in questo caso vince SW2 facendo diventare la sua Gi0/1 la DP.</w:t>
      </w:r>
    </w:p>
    <w:p w14:paraId="33F113E3" w14:textId="09C107AA" w:rsidR="00345A4D" w:rsidRDefault="00345A4D" w:rsidP="00125F92">
      <w:pPr>
        <w:tabs>
          <w:tab w:val="left" w:pos="2600"/>
        </w:tabs>
      </w:pPr>
      <w:r>
        <w:rPr>
          <w:noProof/>
        </w:rPr>
        <w:drawing>
          <wp:anchor distT="0" distB="0" distL="114300" distR="114300" simplePos="0" relativeHeight="251705344" behindDoc="0" locked="0" layoutInCell="1" allowOverlap="1" wp14:anchorId="105AFB6A" wp14:editId="01D10FF6">
            <wp:simplePos x="0" y="0"/>
            <wp:positionH relativeFrom="column">
              <wp:posOffset>2880360</wp:posOffset>
            </wp:positionH>
            <wp:positionV relativeFrom="paragraph">
              <wp:posOffset>153035</wp:posOffset>
            </wp:positionV>
            <wp:extent cx="3600450" cy="1350169"/>
            <wp:effectExtent l="0" t="0" r="0" b="2540"/>
            <wp:wrapSquare wrapText="bothSides"/>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600450" cy="1350169"/>
                    </a:xfrm>
                    <a:prstGeom prst="rect">
                      <a:avLst/>
                    </a:prstGeom>
                  </pic:spPr>
                </pic:pic>
              </a:graphicData>
            </a:graphic>
            <wp14:sizeRelH relativeFrom="page">
              <wp14:pctWidth>0</wp14:pctWidth>
            </wp14:sizeRelH>
            <wp14:sizeRelV relativeFrom="page">
              <wp14:pctHeight>0</wp14:pctHeight>
            </wp14:sizeRelV>
          </wp:anchor>
        </w:drawing>
      </w:r>
      <w:r>
        <w:t xml:space="preserve">Tutte le </w:t>
      </w:r>
      <w:r w:rsidRPr="00345A4D">
        <w:rPr>
          <w:b/>
          <w:bCs/>
        </w:rPr>
        <w:t>DP</w:t>
      </w:r>
      <w:r>
        <w:t xml:space="preserve"> vengono sempre messe in </w:t>
      </w:r>
      <w:r w:rsidRPr="00345A4D">
        <w:rPr>
          <w:b/>
          <w:bCs/>
        </w:rPr>
        <w:t>forwarding state</w:t>
      </w:r>
      <w:r>
        <w:t>. Se i costi dovessero pareggiare, si passa al BID più basso. SW2 nell’esempio precedente avrebbe ugualmente vinto, avendo il BID più basso.</w:t>
      </w:r>
    </w:p>
    <w:p w14:paraId="29EBF843" w14:textId="61C04AD3" w:rsidR="00345A4D" w:rsidRDefault="00345A4D" w:rsidP="00125F92">
      <w:pPr>
        <w:tabs>
          <w:tab w:val="left" w:pos="2600"/>
        </w:tabs>
      </w:pPr>
      <w:r>
        <w:t>L’unica porta che non ha bisogno di essere in forwading è la Gi0/2 di SW3.</w:t>
      </w:r>
      <w:r w:rsidR="00676DE0">
        <w:t xml:space="preserve"> L’immagine (&gt;) riassume la situazione.</w:t>
      </w:r>
    </w:p>
    <w:p w14:paraId="0CDA3016" w14:textId="4C5DFCCD" w:rsidR="00345A4D" w:rsidRDefault="00345A4D" w:rsidP="00125F92">
      <w:pPr>
        <w:tabs>
          <w:tab w:val="left" w:pos="2600"/>
        </w:tabs>
      </w:pPr>
    </w:p>
    <w:p w14:paraId="4CB8134D" w14:textId="0C1D8D22" w:rsidR="00676DE0" w:rsidRDefault="00676DE0" w:rsidP="00125F92">
      <w:pPr>
        <w:tabs>
          <w:tab w:val="left" w:pos="2600"/>
        </w:tabs>
        <w:rPr>
          <w:b/>
          <w:bCs/>
          <w:sz w:val="26"/>
          <w:szCs w:val="26"/>
        </w:rPr>
      </w:pPr>
      <w:r w:rsidRPr="00676DE0">
        <w:rPr>
          <w:b/>
          <w:bCs/>
          <w:sz w:val="26"/>
          <w:szCs w:val="26"/>
        </w:rPr>
        <w:t>STP</w:t>
      </w:r>
      <w:r w:rsidR="007A2AF3">
        <w:rPr>
          <w:b/>
          <w:bCs/>
          <w:sz w:val="26"/>
          <w:szCs w:val="26"/>
        </w:rPr>
        <w:t>, come funziona quando il network è stabile</w:t>
      </w:r>
    </w:p>
    <w:p w14:paraId="64BC128A" w14:textId="6AAD5CED" w:rsidR="007A2AF3" w:rsidRDefault="007A2AF3" w:rsidP="00125F92">
      <w:pPr>
        <w:tabs>
          <w:tab w:val="left" w:pos="2600"/>
        </w:tabs>
      </w:pPr>
      <w:r w:rsidRPr="007A2AF3">
        <w:t>Un STP root switch manda un Hello</w:t>
      </w:r>
      <w:r>
        <w:t xml:space="preserve"> BPDU ogni 2 secondi di default. Ogni nonroot manda l’Hello a tutte le DP, ma solo dopo aver cambiato alcuni item dell’Hello.</w:t>
      </w:r>
    </w:p>
    <w:p w14:paraId="17D2EAAF" w14:textId="4119AFAC" w:rsidR="007A2AF3" w:rsidRDefault="007A2AF3" w:rsidP="00125F92">
      <w:pPr>
        <w:tabs>
          <w:tab w:val="left" w:pos="2600"/>
        </w:tabs>
      </w:pPr>
      <w:r>
        <w:t>Per esempio, un Hello con un timer di 2 secondi sul root switch, gli altri switch lo cambieranno e rimanderanno dalle DP, così tutti gli switch continueranno a riceverlo ogni 2 secondi.</w:t>
      </w:r>
    </w:p>
    <w:p w14:paraId="1175204B" w14:textId="7CCC4A27" w:rsidR="007A2AF3" w:rsidRDefault="007A2AF3" w:rsidP="00125F92">
      <w:pPr>
        <w:tabs>
          <w:tab w:val="left" w:pos="2600"/>
        </w:tabs>
      </w:pPr>
      <w:r>
        <w:t>Il tutto si riassume nei seguenti punti:</w:t>
      </w:r>
    </w:p>
    <w:p w14:paraId="52B2C05A" w14:textId="27B2D39B" w:rsidR="00851994" w:rsidRDefault="007A2AF3" w:rsidP="00C5794A">
      <w:pPr>
        <w:pStyle w:val="Paragrafoelenco"/>
        <w:numPr>
          <w:ilvl w:val="0"/>
          <w:numId w:val="17"/>
        </w:numPr>
        <w:tabs>
          <w:tab w:val="left" w:pos="2600"/>
        </w:tabs>
      </w:pPr>
      <w:r>
        <w:t>Il root crea e manda un Hello BPDU</w:t>
      </w:r>
      <w:r w:rsidR="00851994">
        <w:t>, con root cost = 0, alle interfacce in forwarding.</w:t>
      </w:r>
    </w:p>
    <w:p w14:paraId="126CAA5E" w14:textId="43C9468B" w:rsidR="00851994" w:rsidRDefault="00851994" w:rsidP="00C5794A">
      <w:pPr>
        <w:pStyle w:val="Paragrafoelenco"/>
        <w:numPr>
          <w:ilvl w:val="0"/>
          <w:numId w:val="17"/>
        </w:numPr>
        <w:tabs>
          <w:tab w:val="left" w:pos="2600"/>
        </w:tabs>
      </w:pPr>
      <w:r>
        <w:t>I nonroot ricevono l’Hello sulle loro root ports, dopo aver cambiato mettendoci il loro BID come BID sorgente e listato il loro root cost, lo switch manda l’Hello alle DP.</w:t>
      </w:r>
    </w:p>
    <w:p w14:paraId="53791293" w14:textId="7E26C74C" w:rsidR="00851994" w:rsidRDefault="00851994" w:rsidP="00C5794A">
      <w:pPr>
        <w:pStyle w:val="Paragrafoelenco"/>
        <w:numPr>
          <w:ilvl w:val="0"/>
          <w:numId w:val="17"/>
        </w:numPr>
        <w:tabs>
          <w:tab w:val="left" w:pos="2600"/>
        </w:tabs>
      </w:pPr>
      <w:r>
        <w:t>Step 1 e 2 si ripetono fino a quando qualcosa cambia.</w:t>
      </w:r>
    </w:p>
    <w:p w14:paraId="598ADE6C" w14:textId="2E056402" w:rsidR="00851994" w:rsidRDefault="00851994" w:rsidP="00851994">
      <w:pPr>
        <w:tabs>
          <w:tab w:val="left" w:pos="2600"/>
        </w:tabs>
      </w:pPr>
      <w:r w:rsidRPr="00851994">
        <w:rPr>
          <w:b/>
          <w:bCs/>
        </w:rPr>
        <w:t>Se non riceve la BPDU</w:t>
      </w:r>
      <w:r>
        <w:t>?</w:t>
      </w:r>
    </w:p>
    <w:p w14:paraId="3131E0AD" w14:textId="7C4CD1CB" w:rsidR="00851994" w:rsidRDefault="00851994" w:rsidP="00851994">
      <w:pPr>
        <w:tabs>
          <w:tab w:val="left" w:pos="2600"/>
        </w:tabs>
        <w:rPr>
          <w:b/>
          <w:bCs/>
        </w:rPr>
      </w:pPr>
      <w:r>
        <w:t xml:space="preserve">Quando uno switch </w:t>
      </w:r>
      <w:r w:rsidRPr="00851994">
        <w:rPr>
          <w:b/>
          <w:bCs/>
        </w:rPr>
        <w:t>non riceve la BPDU</w:t>
      </w:r>
      <w:r>
        <w:t xml:space="preserve">, sa che c’è un </w:t>
      </w:r>
      <w:r w:rsidRPr="002E6EA8">
        <w:rPr>
          <w:b/>
          <w:bCs/>
        </w:rPr>
        <w:t>problema</w:t>
      </w:r>
      <w:r>
        <w:t xml:space="preserve"> nel network. Tutti gli switch confidano di </w:t>
      </w:r>
      <w:r w:rsidRPr="002E6EA8">
        <w:rPr>
          <w:b/>
          <w:bCs/>
        </w:rPr>
        <w:t>ricevere</w:t>
      </w:r>
      <w:r>
        <w:t xml:space="preserve"> periodicamente l’Hello come </w:t>
      </w:r>
      <w:r w:rsidRPr="002E6EA8">
        <w:rPr>
          <w:b/>
          <w:bCs/>
        </w:rPr>
        <w:t>strategia</w:t>
      </w:r>
      <w:r>
        <w:t xml:space="preserve"> per essere sicuri che il </w:t>
      </w:r>
      <w:r w:rsidRPr="002E6EA8">
        <w:rPr>
          <w:b/>
          <w:bCs/>
        </w:rPr>
        <w:t>path al root switch sia funzionante</w:t>
      </w:r>
      <w:r>
        <w:t xml:space="preserve">. Dunque se vede che non arriva, oppure arriva con dettagli diversi, si attiva il </w:t>
      </w:r>
      <w:r w:rsidRPr="002E6EA8">
        <w:rPr>
          <w:b/>
          <w:bCs/>
        </w:rPr>
        <w:t>processo di cambio del spanning-tree topology.</w:t>
      </w:r>
    </w:p>
    <w:p w14:paraId="2A19658A" w14:textId="4AB0F1CE" w:rsidR="002E6EA8" w:rsidRDefault="002E6EA8" w:rsidP="00851994">
      <w:pPr>
        <w:tabs>
          <w:tab w:val="left" w:pos="2600"/>
        </w:tabs>
        <w:rPr>
          <w:b/>
          <w:bCs/>
          <w:sz w:val="26"/>
          <w:szCs w:val="26"/>
        </w:rPr>
      </w:pPr>
      <w:r>
        <w:rPr>
          <w:noProof/>
        </w:rPr>
        <w:drawing>
          <wp:anchor distT="0" distB="0" distL="114300" distR="114300" simplePos="0" relativeHeight="251706368" behindDoc="0" locked="0" layoutInCell="1" allowOverlap="1" wp14:anchorId="6E5F62AF" wp14:editId="4C2E0DC2">
            <wp:simplePos x="0" y="0"/>
            <wp:positionH relativeFrom="column">
              <wp:posOffset>2512060</wp:posOffset>
            </wp:positionH>
            <wp:positionV relativeFrom="paragraph">
              <wp:posOffset>300355</wp:posOffset>
            </wp:positionV>
            <wp:extent cx="4025900" cy="1304992"/>
            <wp:effectExtent l="0" t="0" r="0" b="9525"/>
            <wp:wrapSquare wrapText="bothSides"/>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025900" cy="1304992"/>
                    </a:xfrm>
                    <a:prstGeom prst="rect">
                      <a:avLst/>
                    </a:prstGeom>
                  </pic:spPr>
                </pic:pic>
              </a:graphicData>
            </a:graphic>
            <wp14:sizeRelH relativeFrom="page">
              <wp14:pctWidth>0</wp14:pctWidth>
            </wp14:sizeRelH>
            <wp14:sizeRelV relativeFrom="page">
              <wp14:pctHeight>0</wp14:pctHeight>
            </wp14:sizeRelV>
          </wp:anchor>
        </w:drawing>
      </w:r>
      <w:r w:rsidRPr="002E6EA8">
        <w:rPr>
          <w:b/>
          <w:bCs/>
          <w:sz w:val="26"/>
          <w:szCs w:val="26"/>
        </w:rPr>
        <w:t>STP Timers che gestiscono STP Convergence</w:t>
      </w:r>
    </w:p>
    <w:p w14:paraId="225FED60" w14:textId="7F7A49D4" w:rsidR="002E6EA8" w:rsidRDefault="002E6EA8" w:rsidP="00851994">
      <w:pPr>
        <w:tabs>
          <w:tab w:val="left" w:pos="2600"/>
        </w:tabs>
      </w:pPr>
      <w:r>
        <w:t>Per varie ragioni, il processo di STP convergence necessita di 3 timers, come si vede in tabella.</w:t>
      </w:r>
    </w:p>
    <w:p w14:paraId="4B0FA096" w14:textId="3062B391" w:rsidR="002E6EA8" w:rsidRDefault="002E6EA8" w:rsidP="00851994">
      <w:pPr>
        <w:tabs>
          <w:tab w:val="left" w:pos="2600"/>
        </w:tabs>
      </w:pPr>
      <w:r>
        <w:t>Se uno switch non riceve l’Hello BPDU nel “Hello time” , lo switch continua normalmente. Ma, se l’Hello non arriva neanche dopo il MaxAge, lo switch inizia a cambiare la STP topology. In questo caso lo switch aspetterebbe 20 secondi prima di reagire.</w:t>
      </w:r>
    </w:p>
    <w:p w14:paraId="558F985E" w14:textId="066602EB" w:rsidR="002E6EA8" w:rsidRPr="002E6EA8" w:rsidRDefault="006039DE" w:rsidP="00851994">
      <w:pPr>
        <w:tabs>
          <w:tab w:val="left" w:pos="2600"/>
        </w:tabs>
      </w:pPr>
      <w:r>
        <w:rPr>
          <w:noProof/>
        </w:rPr>
        <w:lastRenderedPageBreak/>
        <w:drawing>
          <wp:anchor distT="0" distB="0" distL="114300" distR="114300" simplePos="0" relativeHeight="251707392" behindDoc="0" locked="0" layoutInCell="1" allowOverlap="1" wp14:anchorId="62241529" wp14:editId="1DC4EC9C">
            <wp:simplePos x="0" y="0"/>
            <wp:positionH relativeFrom="column">
              <wp:posOffset>2943860</wp:posOffset>
            </wp:positionH>
            <wp:positionV relativeFrom="paragraph">
              <wp:posOffset>382905</wp:posOffset>
            </wp:positionV>
            <wp:extent cx="3441065" cy="3016250"/>
            <wp:effectExtent l="0" t="0" r="6985" b="0"/>
            <wp:wrapSquare wrapText="bothSides"/>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441065" cy="3016250"/>
                    </a:xfrm>
                    <a:prstGeom prst="rect">
                      <a:avLst/>
                    </a:prstGeom>
                  </pic:spPr>
                </pic:pic>
              </a:graphicData>
            </a:graphic>
            <wp14:sizeRelH relativeFrom="page">
              <wp14:pctWidth>0</wp14:pctWidth>
            </wp14:sizeRelH>
            <wp14:sizeRelV relativeFrom="page">
              <wp14:pctHeight>0</wp14:pctHeight>
            </wp14:sizeRelV>
          </wp:anchor>
        </w:drawing>
      </w:r>
      <w:r w:rsidR="002E6EA8">
        <w:t>Dopo che il MaxAge è fini</w:t>
      </w:r>
      <w:r w:rsidR="00C63C1D">
        <w:t>to, lo switch rifà le sue “STP choices”, basandosi sulle Hello BPDU ricevute dagli altri switch. Rivaluta quali degli switch dovrebbe diventare il root.</w:t>
      </w:r>
    </w:p>
    <w:p w14:paraId="52B80A04" w14:textId="232610FA" w:rsidR="00C63C1D" w:rsidRDefault="00C63C1D" w:rsidP="00851994">
      <w:pPr>
        <w:tabs>
          <w:tab w:val="left" w:pos="2600"/>
        </w:tabs>
      </w:pPr>
      <w:r>
        <w:t xml:space="preserve">Nella figura (&gt;) si riassume il tutto: </w:t>
      </w:r>
    </w:p>
    <w:p w14:paraId="1E784A95" w14:textId="77D0D849" w:rsidR="006039DE" w:rsidRDefault="006039DE" w:rsidP="00851994">
      <w:pPr>
        <w:tabs>
          <w:tab w:val="left" w:pos="2600"/>
        </w:tabs>
      </w:pPr>
      <w:r w:rsidRPr="006039DE">
        <w:rPr>
          <w:b/>
          <w:bCs/>
        </w:rPr>
        <w:t>Scelta del</w:t>
      </w:r>
      <w:r>
        <w:rPr>
          <w:b/>
          <w:bCs/>
        </w:rPr>
        <w:t xml:space="preserve"> nuovo switch</w:t>
      </w:r>
      <w:r w:rsidRPr="006039DE">
        <w:rPr>
          <w:b/>
          <w:bCs/>
        </w:rPr>
        <w:t xml:space="preserve"> root</w:t>
      </w:r>
      <w:r>
        <w:t>:</w:t>
      </w:r>
    </w:p>
    <w:p w14:paraId="3098659B" w14:textId="617EA620" w:rsidR="00C63C1D" w:rsidRDefault="00C63C1D" w:rsidP="00851994">
      <w:pPr>
        <w:tabs>
          <w:tab w:val="left" w:pos="2600"/>
        </w:tabs>
      </w:pPr>
      <w:r>
        <w:t xml:space="preserve">SW3 non riceve più l’Hello sulla sua RP Gi0/1, quindi reagisce. </w:t>
      </w:r>
    </w:p>
    <w:p w14:paraId="2302C116" w14:textId="7156F8EC" w:rsidR="00851994" w:rsidRDefault="00C63C1D" w:rsidP="00851994">
      <w:pPr>
        <w:tabs>
          <w:tab w:val="left" w:pos="2600"/>
        </w:tabs>
      </w:pPr>
      <w:r>
        <w:t>SW2 non ha bisogno di reagire perché continua a ricevere l’Hello periodica sulla sua Gi0/2.</w:t>
      </w:r>
    </w:p>
    <w:p w14:paraId="77EAD3C4" w14:textId="155A5B2B" w:rsidR="00851994" w:rsidRDefault="00C63C1D" w:rsidP="00851994">
      <w:pPr>
        <w:tabs>
          <w:tab w:val="left" w:pos="2600"/>
        </w:tabs>
      </w:pPr>
      <w:r>
        <w:t>SW3 capisce che non riceverà più Hello sulla sua Gi0/1.</w:t>
      </w:r>
    </w:p>
    <w:p w14:paraId="466839B7" w14:textId="144E7C1E" w:rsidR="00C63C1D" w:rsidRDefault="00C63C1D" w:rsidP="00851994">
      <w:pPr>
        <w:tabs>
          <w:tab w:val="left" w:pos="2600"/>
        </w:tabs>
      </w:pPr>
      <w:r>
        <w:t>Ora SW3 può iniziare a reagire, e rivalutare chi per lui è il root. SW3 continua a ricevere l’Hello da SW2, a sua volta ricevuti da SW1.</w:t>
      </w:r>
    </w:p>
    <w:p w14:paraId="21FC4B7D" w14:textId="7EC02603" w:rsidR="00C63C1D" w:rsidRDefault="00C63C1D" w:rsidP="00851994">
      <w:pPr>
        <w:tabs>
          <w:tab w:val="left" w:pos="2600"/>
        </w:tabs>
      </w:pPr>
      <w:r>
        <w:t>SW1 continua ad avere il BID minore,</w:t>
      </w:r>
      <w:r w:rsidR="006039DE">
        <w:t xml:space="preserve"> quindi</w:t>
      </w:r>
      <w:r>
        <w:t xml:space="preserve"> rivince le elezioni</w:t>
      </w:r>
      <w:r w:rsidR="006039DE">
        <w:t>.</w:t>
      </w:r>
    </w:p>
    <w:p w14:paraId="2C7F3049" w14:textId="03ABF393" w:rsidR="006039DE" w:rsidRDefault="006039DE" w:rsidP="00851994">
      <w:pPr>
        <w:tabs>
          <w:tab w:val="left" w:pos="2600"/>
        </w:tabs>
      </w:pPr>
      <w:r w:rsidRPr="006039DE">
        <w:rPr>
          <w:b/>
          <w:bCs/>
        </w:rPr>
        <w:t xml:space="preserve">Scelta della </w:t>
      </w:r>
      <w:r>
        <w:rPr>
          <w:b/>
          <w:bCs/>
        </w:rPr>
        <w:t xml:space="preserve">nuova </w:t>
      </w:r>
      <w:r w:rsidRPr="006039DE">
        <w:rPr>
          <w:b/>
          <w:bCs/>
        </w:rPr>
        <w:t>root port</w:t>
      </w:r>
      <w:r>
        <w:t xml:space="preserve">: </w:t>
      </w:r>
    </w:p>
    <w:p w14:paraId="6A05BFF8" w14:textId="28E7A94C" w:rsidR="006039DE" w:rsidRDefault="006039DE" w:rsidP="00851994">
      <w:pPr>
        <w:tabs>
          <w:tab w:val="left" w:pos="2600"/>
        </w:tabs>
      </w:pPr>
      <w:r>
        <w:t>Adesso SW3 rivaluta la scelta della sua RP. SW3 riceve l’Hello solo su Gi0/2 anche se blocking, ma riceve. A prescindere dal root cost, Gi0/2 diventa la RP.</w:t>
      </w:r>
    </w:p>
    <w:p w14:paraId="3E471821" w14:textId="0B509B41" w:rsidR="006039DE" w:rsidRDefault="006039DE" w:rsidP="00851994">
      <w:pPr>
        <w:tabs>
          <w:tab w:val="left" w:pos="2600"/>
        </w:tabs>
        <w:rPr>
          <w:b/>
          <w:bCs/>
        </w:rPr>
      </w:pPr>
      <w:r w:rsidRPr="006039DE">
        <w:rPr>
          <w:b/>
          <w:bCs/>
        </w:rPr>
        <w:t>Scelta della nuova DP</w:t>
      </w:r>
    </w:p>
    <w:p w14:paraId="2E60B154" w14:textId="79C42E0F" w:rsidR="006039DE" w:rsidRDefault="006039DE" w:rsidP="00851994">
      <w:pPr>
        <w:tabs>
          <w:tab w:val="left" w:pos="2600"/>
        </w:tabs>
      </w:pPr>
      <w:r>
        <w:t>In questo esempio niente da fare, DP rimane Fa0/13 perché nessun altro switch è connesso a quella porta.</w:t>
      </w:r>
    </w:p>
    <w:p w14:paraId="7627E610" w14:textId="69CC9F85" w:rsidR="006039DE" w:rsidRDefault="006039DE" w:rsidP="00851994">
      <w:pPr>
        <w:tabs>
          <w:tab w:val="left" w:pos="2600"/>
        </w:tabs>
      </w:pPr>
    </w:p>
    <w:p w14:paraId="6A10AA40" w14:textId="444FA53C" w:rsidR="006039DE" w:rsidRDefault="006039DE" w:rsidP="00851994">
      <w:pPr>
        <w:tabs>
          <w:tab w:val="left" w:pos="2600"/>
        </w:tabs>
        <w:rPr>
          <w:b/>
          <w:bCs/>
          <w:sz w:val="26"/>
          <w:szCs w:val="26"/>
        </w:rPr>
      </w:pPr>
      <w:r w:rsidRPr="006039DE">
        <w:rPr>
          <w:b/>
          <w:bCs/>
          <w:sz w:val="26"/>
          <w:szCs w:val="26"/>
        </w:rPr>
        <w:t>Cambiare Stati delle Interfacce con STP</w:t>
      </w:r>
      <w:r w:rsidR="0037650F">
        <w:rPr>
          <w:b/>
          <w:bCs/>
          <w:sz w:val="26"/>
          <w:szCs w:val="26"/>
        </w:rPr>
        <w:t xml:space="preserve"> (Roles &amp; States)</w:t>
      </w:r>
    </w:p>
    <w:p w14:paraId="460BC74A" w14:textId="694293F6" w:rsidR="006039DE" w:rsidRDefault="006039DE" w:rsidP="00851994">
      <w:pPr>
        <w:tabs>
          <w:tab w:val="left" w:pos="2600"/>
        </w:tabs>
      </w:pPr>
      <w:r>
        <w:t>STP usa l’idea di ruoli e stati (</w:t>
      </w:r>
      <w:r w:rsidRPr="0037650F">
        <w:rPr>
          <w:b/>
          <w:bCs/>
        </w:rPr>
        <w:t>roles and states</w:t>
      </w:r>
      <w:r>
        <w:t xml:space="preserve">). </w:t>
      </w:r>
    </w:p>
    <w:p w14:paraId="3A3329E5" w14:textId="1ED549E9" w:rsidR="006039DE" w:rsidRDefault="006039DE" w:rsidP="00851994">
      <w:pPr>
        <w:tabs>
          <w:tab w:val="left" w:pos="2600"/>
        </w:tabs>
      </w:pPr>
      <w:r w:rsidRPr="006039DE">
        <w:rPr>
          <w:b/>
          <w:bCs/>
        </w:rPr>
        <w:t>Roles</w:t>
      </w:r>
      <w:r w:rsidRPr="006039DE">
        <w:t xml:space="preserve">, come </w:t>
      </w:r>
      <w:r w:rsidRPr="00062FF0">
        <w:rPr>
          <w:b/>
          <w:bCs/>
        </w:rPr>
        <w:t>root port o designated port</w:t>
      </w:r>
      <w:r w:rsidRPr="006039DE">
        <w:t>, si usano per</w:t>
      </w:r>
      <w:r>
        <w:t xml:space="preserve"> analizzare la topologia della LAN.</w:t>
      </w:r>
    </w:p>
    <w:p w14:paraId="78B63841" w14:textId="77777777" w:rsidR="0037650F" w:rsidRDefault="006039DE" w:rsidP="00851994">
      <w:pPr>
        <w:tabs>
          <w:tab w:val="left" w:pos="2600"/>
        </w:tabs>
      </w:pPr>
      <w:r w:rsidRPr="0037650F">
        <w:rPr>
          <w:b/>
          <w:bCs/>
        </w:rPr>
        <w:t>States</w:t>
      </w:r>
      <w:r w:rsidRPr="006039DE">
        <w:t xml:space="preserve">, come </w:t>
      </w:r>
      <w:r w:rsidRPr="00062FF0">
        <w:rPr>
          <w:b/>
          <w:bCs/>
        </w:rPr>
        <w:t>forwarding o blocking</w:t>
      </w:r>
      <w:r w:rsidRPr="006039DE">
        <w:t>, dice ad uno switch se sp</w:t>
      </w:r>
      <w:r>
        <w:t>edire o ricevere frame.</w:t>
      </w:r>
      <w:r w:rsidR="0037650F">
        <w:t xml:space="preserve"> </w:t>
      </w:r>
    </w:p>
    <w:p w14:paraId="08C1E2CF" w14:textId="67C34F4B" w:rsidR="0037650F" w:rsidRDefault="0037650F" w:rsidP="00851994">
      <w:pPr>
        <w:tabs>
          <w:tab w:val="left" w:pos="2600"/>
        </w:tabs>
      </w:pPr>
      <w:r>
        <w:t>Quando</w:t>
      </w:r>
      <w:r w:rsidR="00062FF0">
        <w:t xml:space="preserve"> STP converge, </w:t>
      </w:r>
      <w:r>
        <w:t xml:space="preserve">uno </w:t>
      </w:r>
      <w:r w:rsidR="00062FF0">
        <w:t xml:space="preserve">switch </w:t>
      </w:r>
      <w:r>
        <w:t>sceglie nuovi ruoli per le porte, che determinano nuovi stati.</w:t>
      </w:r>
    </w:p>
    <w:p w14:paraId="4AC5D759" w14:textId="0813662C" w:rsidR="00062FF0" w:rsidRDefault="00062FF0" w:rsidP="00851994">
      <w:pPr>
        <w:tabs>
          <w:tab w:val="left" w:pos="2600"/>
        </w:tabs>
        <w:rPr>
          <w:b/>
          <w:bCs/>
        </w:rPr>
      </w:pPr>
      <w:r>
        <w:t xml:space="preserve">Una </w:t>
      </w:r>
      <w:r w:rsidRPr="00062FF0">
        <w:rPr>
          <w:b/>
          <w:bCs/>
        </w:rPr>
        <w:t>porta in forwarding</w:t>
      </w:r>
      <w:r>
        <w:t xml:space="preserve"> può </w:t>
      </w:r>
      <w:r w:rsidRPr="00062FF0">
        <w:rPr>
          <w:b/>
          <w:bCs/>
        </w:rPr>
        <w:t>subito</w:t>
      </w:r>
      <w:r>
        <w:t xml:space="preserve"> essere messa in </w:t>
      </w:r>
      <w:r w:rsidRPr="00062FF0">
        <w:rPr>
          <w:b/>
          <w:bCs/>
        </w:rPr>
        <w:t>blocking</w:t>
      </w:r>
      <w:r>
        <w:t xml:space="preserve">, mentre </w:t>
      </w:r>
      <w:r w:rsidRPr="00062FF0">
        <w:rPr>
          <w:b/>
          <w:bCs/>
        </w:rPr>
        <w:t>viceversa</w:t>
      </w:r>
      <w:r>
        <w:t xml:space="preserve"> no, lo switch mette la porta prima in due </w:t>
      </w:r>
      <w:r w:rsidRPr="00062FF0">
        <w:rPr>
          <w:b/>
          <w:bCs/>
        </w:rPr>
        <w:t>intermediate states</w:t>
      </w:r>
      <w:r>
        <w:rPr>
          <w:b/>
          <w:bCs/>
        </w:rPr>
        <w:t>:</w:t>
      </w:r>
    </w:p>
    <w:p w14:paraId="6B43539D" w14:textId="569751B1" w:rsidR="00062FF0" w:rsidRDefault="00062FF0" w:rsidP="00C5794A">
      <w:pPr>
        <w:pStyle w:val="Paragrafoelenco"/>
        <w:numPr>
          <w:ilvl w:val="0"/>
          <w:numId w:val="18"/>
        </w:numPr>
        <w:tabs>
          <w:tab w:val="left" w:pos="2600"/>
        </w:tabs>
      </w:pPr>
      <w:r w:rsidRPr="00062FF0">
        <w:rPr>
          <w:b/>
          <w:bCs/>
        </w:rPr>
        <w:t>Listening</w:t>
      </w:r>
      <w:r>
        <w:t>: tipo come il blocking, la porta non può mandare frames. Lo switch rimuove le entries della MAC Table non più usate, i quali potrebbero essere il motivo dei loop.</w:t>
      </w:r>
    </w:p>
    <w:p w14:paraId="0625D3BD" w14:textId="6AE4D4BC" w:rsidR="00062FF0" w:rsidRDefault="00062FF0" w:rsidP="00C5794A">
      <w:pPr>
        <w:pStyle w:val="Paragrafoelenco"/>
        <w:numPr>
          <w:ilvl w:val="0"/>
          <w:numId w:val="18"/>
        </w:numPr>
        <w:tabs>
          <w:tab w:val="left" w:pos="2600"/>
        </w:tabs>
      </w:pPr>
      <w:r w:rsidRPr="00062FF0">
        <w:rPr>
          <w:b/>
          <w:bCs/>
        </w:rPr>
        <w:t>Learning</w:t>
      </w:r>
      <w:r>
        <w:t>: le interfacce in questo stato continuano a non mandare frame, ma lo switch inizia ad imparare i MAC Address dei frame ricevuti su quell’interfaccia.</w:t>
      </w:r>
    </w:p>
    <w:p w14:paraId="67C21825" w14:textId="0BF1C9D2" w:rsidR="00062FF0" w:rsidRDefault="00062FF0" w:rsidP="00062FF0">
      <w:pPr>
        <w:tabs>
          <w:tab w:val="left" w:pos="2600"/>
        </w:tabs>
        <w:rPr>
          <w:lang w:val="en-US"/>
        </w:rPr>
      </w:pPr>
      <w:r w:rsidRPr="00062FF0">
        <w:rPr>
          <w:lang w:val="en-US"/>
        </w:rPr>
        <w:t xml:space="preserve">Uno switch mette la porta da </w:t>
      </w:r>
      <w:r w:rsidRPr="00062FF0">
        <w:rPr>
          <w:b/>
          <w:bCs/>
          <w:lang w:val="en-US"/>
        </w:rPr>
        <w:t>blocking &gt; listening &gt; learning &gt; forwarding</w:t>
      </w:r>
      <w:r>
        <w:rPr>
          <w:lang w:val="en-US"/>
        </w:rPr>
        <w:t>.</w:t>
      </w:r>
    </w:p>
    <w:p w14:paraId="55D832F0" w14:textId="13DFCC0E" w:rsidR="00071B9A" w:rsidRDefault="00071B9A" w:rsidP="00062FF0">
      <w:pPr>
        <w:tabs>
          <w:tab w:val="left" w:pos="2600"/>
        </w:tabs>
      </w:pPr>
      <w:r w:rsidRPr="00071B9A">
        <w:t>Per passare da uno s</w:t>
      </w:r>
      <w:r>
        <w:t>tato all’altro (listening e learning) ci vogliono 15 secondi, in totale 30. Se uno switch deve aspettare anche il MaxAge (di dafault 20 sec), in totale verranno 50 secondi di ritardo.</w:t>
      </w:r>
    </w:p>
    <w:p w14:paraId="0BA3DEC0" w14:textId="56F13862" w:rsidR="00071B9A" w:rsidRPr="00071B9A" w:rsidRDefault="00071B9A" w:rsidP="00062FF0">
      <w:pPr>
        <w:tabs>
          <w:tab w:val="left" w:pos="2600"/>
        </w:tabs>
      </w:pPr>
      <w:r>
        <w:rPr>
          <w:noProof/>
        </w:rPr>
        <w:lastRenderedPageBreak/>
        <w:drawing>
          <wp:anchor distT="0" distB="0" distL="114300" distR="114300" simplePos="0" relativeHeight="251708416" behindDoc="0" locked="0" layoutInCell="1" allowOverlap="1" wp14:anchorId="5EDFEF78" wp14:editId="592AB040">
            <wp:simplePos x="0" y="0"/>
            <wp:positionH relativeFrom="column">
              <wp:posOffset>2016760</wp:posOffset>
            </wp:positionH>
            <wp:positionV relativeFrom="paragraph">
              <wp:posOffset>1905</wp:posOffset>
            </wp:positionV>
            <wp:extent cx="3733800" cy="1245235"/>
            <wp:effectExtent l="0" t="0" r="0" b="0"/>
            <wp:wrapSquare wrapText="bothSides"/>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733800" cy="1245235"/>
                    </a:xfrm>
                    <a:prstGeom prst="rect">
                      <a:avLst/>
                    </a:prstGeom>
                  </pic:spPr>
                </pic:pic>
              </a:graphicData>
            </a:graphic>
            <wp14:sizeRelH relativeFrom="page">
              <wp14:pctWidth>0</wp14:pctWidth>
            </wp14:sizeRelH>
            <wp14:sizeRelV relativeFrom="page">
              <wp14:pctHeight>0</wp14:pctHeight>
            </wp14:sizeRelV>
          </wp:anchor>
        </w:drawing>
      </w:r>
      <w:r>
        <w:t>La tabella (&gt;) riassume i vari states delle interfacce.</w:t>
      </w:r>
    </w:p>
    <w:p w14:paraId="3983AEBA" w14:textId="77777777" w:rsidR="00062FF0" w:rsidRPr="00071B9A" w:rsidRDefault="00062FF0" w:rsidP="00062FF0">
      <w:pPr>
        <w:tabs>
          <w:tab w:val="left" w:pos="2600"/>
        </w:tabs>
      </w:pPr>
    </w:p>
    <w:p w14:paraId="06C0E6A2" w14:textId="77777777" w:rsidR="00062FF0" w:rsidRPr="00071B9A" w:rsidRDefault="00062FF0" w:rsidP="00851994">
      <w:pPr>
        <w:tabs>
          <w:tab w:val="left" w:pos="2600"/>
        </w:tabs>
      </w:pPr>
    </w:p>
    <w:p w14:paraId="69FFE82F" w14:textId="533C74FC" w:rsidR="00676DE0" w:rsidRDefault="00676DE0" w:rsidP="00125F92">
      <w:pPr>
        <w:tabs>
          <w:tab w:val="left" w:pos="2600"/>
        </w:tabs>
      </w:pPr>
    </w:p>
    <w:p w14:paraId="40F8ADE2" w14:textId="77777777" w:rsidR="00ED1851" w:rsidRDefault="00ED1851" w:rsidP="00125F92">
      <w:pPr>
        <w:tabs>
          <w:tab w:val="left" w:pos="2600"/>
        </w:tabs>
        <w:rPr>
          <w:b/>
          <w:bCs/>
          <w:sz w:val="26"/>
          <w:szCs w:val="26"/>
        </w:rPr>
      </w:pPr>
    </w:p>
    <w:p w14:paraId="5160D265" w14:textId="7FA9BBF9" w:rsidR="00071B9A" w:rsidRDefault="00BA7A8E" w:rsidP="00125F92">
      <w:pPr>
        <w:tabs>
          <w:tab w:val="left" w:pos="2600"/>
        </w:tabs>
        <w:rPr>
          <w:b/>
          <w:bCs/>
          <w:sz w:val="26"/>
          <w:szCs w:val="26"/>
        </w:rPr>
      </w:pPr>
      <w:r>
        <w:rPr>
          <w:b/>
          <w:bCs/>
          <w:sz w:val="26"/>
          <w:szCs w:val="26"/>
        </w:rPr>
        <w:t xml:space="preserve">STP comparata a </w:t>
      </w:r>
      <w:r w:rsidR="00ED1851" w:rsidRPr="00ED1851">
        <w:rPr>
          <w:b/>
          <w:bCs/>
          <w:sz w:val="26"/>
          <w:szCs w:val="26"/>
        </w:rPr>
        <w:t>Rapid STP</w:t>
      </w:r>
      <w:r w:rsidR="00ED1851">
        <w:rPr>
          <w:b/>
          <w:bCs/>
          <w:sz w:val="26"/>
          <w:szCs w:val="26"/>
        </w:rPr>
        <w:t xml:space="preserve"> (</w:t>
      </w:r>
      <w:r>
        <w:rPr>
          <w:b/>
          <w:bCs/>
          <w:sz w:val="26"/>
          <w:szCs w:val="26"/>
        </w:rPr>
        <w:t xml:space="preserve">anche detta </w:t>
      </w:r>
      <w:r w:rsidR="00ED1851">
        <w:rPr>
          <w:b/>
          <w:bCs/>
          <w:sz w:val="26"/>
          <w:szCs w:val="26"/>
        </w:rPr>
        <w:t>IEEE 802.1w)</w:t>
      </w:r>
    </w:p>
    <w:p w14:paraId="2D9D4DE6" w14:textId="226758EE" w:rsidR="00FC651B" w:rsidRDefault="00FC651B" w:rsidP="00125F92">
      <w:pPr>
        <w:tabs>
          <w:tab w:val="left" w:pos="2600"/>
        </w:tabs>
      </w:pPr>
      <w:r w:rsidRPr="00FC651B">
        <w:rPr>
          <w:b/>
          <w:bCs/>
        </w:rPr>
        <w:t>STP e RSTP</w:t>
      </w:r>
      <w:r>
        <w:t xml:space="preserve"> lavorano in modo </w:t>
      </w:r>
      <w:r>
        <w:rPr>
          <w:b/>
          <w:bCs/>
        </w:rPr>
        <w:t>uguale</w:t>
      </w:r>
      <w:r>
        <w:t xml:space="preserve"> sotto parecchi aspetti:</w:t>
      </w:r>
    </w:p>
    <w:p w14:paraId="4CDC77C9" w14:textId="579B1E54" w:rsidR="00FC651B" w:rsidRDefault="00FC651B" w:rsidP="00C5794A">
      <w:pPr>
        <w:pStyle w:val="Paragrafoelenco"/>
        <w:numPr>
          <w:ilvl w:val="0"/>
          <w:numId w:val="18"/>
        </w:numPr>
        <w:tabs>
          <w:tab w:val="left" w:pos="2600"/>
        </w:tabs>
      </w:pPr>
      <w:r>
        <w:t>Eleggono un root switch usando le stesse regole e tiebreakers.</w:t>
      </w:r>
    </w:p>
    <w:p w14:paraId="118AE344" w14:textId="4010BA59" w:rsidR="00FC651B" w:rsidRDefault="00FC651B" w:rsidP="00C5794A">
      <w:pPr>
        <w:pStyle w:val="Paragrafoelenco"/>
        <w:numPr>
          <w:ilvl w:val="0"/>
          <w:numId w:val="18"/>
        </w:numPr>
        <w:tabs>
          <w:tab w:val="left" w:pos="2600"/>
        </w:tabs>
      </w:pPr>
      <w:r>
        <w:t>Scelgono le root port con le stesse regole.</w:t>
      </w:r>
    </w:p>
    <w:p w14:paraId="199FE747" w14:textId="4BA6EED1" w:rsidR="00FC651B" w:rsidRDefault="00FC651B" w:rsidP="00C5794A">
      <w:pPr>
        <w:pStyle w:val="Paragrafoelenco"/>
        <w:numPr>
          <w:ilvl w:val="0"/>
          <w:numId w:val="18"/>
        </w:numPr>
        <w:tabs>
          <w:tab w:val="left" w:pos="2600"/>
        </w:tabs>
      </w:pPr>
      <w:r>
        <w:t>Eleggono DP su tutti i LAN segment con le stesse regole e tiebreakers.</w:t>
      </w:r>
    </w:p>
    <w:p w14:paraId="5E24AD14" w14:textId="4EBFD95C" w:rsidR="00FC651B" w:rsidRPr="00FC651B" w:rsidRDefault="00FC651B" w:rsidP="00C5794A">
      <w:pPr>
        <w:pStyle w:val="Paragrafoelenco"/>
        <w:numPr>
          <w:ilvl w:val="0"/>
          <w:numId w:val="18"/>
        </w:numPr>
        <w:tabs>
          <w:tab w:val="left" w:pos="2600"/>
        </w:tabs>
      </w:pPr>
      <w:r>
        <w:t xml:space="preserve">Mettono le porte in </w:t>
      </w:r>
      <w:r w:rsidRPr="00FC651B">
        <w:rPr>
          <w:b/>
          <w:bCs/>
        </w:rPr>
        <w:t>forwarding o blocking</w:t>
      </w:r>
      <w:r>
        <w:t xml:space="preserve">, RSTP chiama quest’ultimo </w:t>
      </w:r>
      <w:r w:rsidRPr="00FC651B">
        <w:rPr>
          <w:b/>
          <w:bCs/>
          <w:i/>
          <w:iCs/>
        </w:rPr>
        <w:t>discarding state</w:t>
      </w:r>
      <w:r>
        <w:t>.</w:t>
      </w:r>
    </w:p>
    <w:p w14:paraId="5DDFE5AF" w14:textId="1E733193" w:rsidR="00ED1851" w:rsidRDefault="00FC651B" w:rsidP="00125F92">
      <w:pPr>
        <w:tabs>
          <w:tab w:val="left" w:pos="2600"/>
        </w:tabs>
      </w:pPr>
      <w:r>
        <w:t>Con tutte queste somiglianze, perché la IEEE ha dovuto inventare la versione Rapid? La differenza sta nella convergenza, mentre STP ci mette 50 secondi, RSTP ce ne mette solo 10.</w:t>
      </w:r>
    </w:p>
    <w:p w14:paraId="44418A80" w14:textId="2581B3C7" w:rsidR="00FC651B" w:rsidRDefault="00FC651B" w:rsidP="00125F92">
      <w:pPr>
        <w:tabs>
          <w:tab w:val="left" w:pos="2600"/>
        </w:tabs>
      </w:pPr>
      <w:r w:rsidRPr="00FF6E4C">
        <w:rPr>
          <w:b/>
          <w:bCs/>
        </w:rPr>
        <w:t>RSTP funziona cosi</w:t>
      </w:r>
      <w:r>
        <w:t>:</w:t>
      </w:r>
    </w:p>
    <w:p w14:paraId="7BDA9DED" w14:textId="1D9A0C0A" w:rsidR="00FC651B" w:rsidRDefault="00FC651B" w:rsidP="00C5794A">
      <w:pPr>
        <w:pStyle w:val="Paragrafoelenco"/>
        <w:numPr>
          <w:ilvl w:val="0"/>
          <w:numId w:val="18"/>
        </w:numPr>
        <w:tabs>
          <w:tab w:val="left" w:pos="2600"/>
        </w:tabs>
      </w:pPr>
      <w:r>
        <w:t>Aggiunge un meccanismo dove lo switch può rimpiazzare la root port, senza dover aspettare per metterla in forwarding state.</w:t>
      </w:r>
    </w:p>
    <w:p w14:paraId="39CCA417" w14:textId="349BC90A" w:rsidR="00FC651B" w:rsidRDefault="00FC651B" w:rsidP="00C5794A">
      <w:pPr>
        <w:pStyle w:val="Paragrafoelenco"/>
        <w:numPr>
          <w:ilvl w:val="0"/>
          <w:numId w:val="18"/>
        </w:numPr>
        <w:tabs>
          <w:tab w:val="left" w:pos="2600"/>
        </w:tabs>
      </w:pPr>
      <w:r>
        <w:t>Aggiunge un meccanismo che rimpiazza la DP, senza dover aspettare per raggiungere il forwarding.</w:t>
      </w:r>
    </w:p>
    <w:p w14:paraId="577C5D59" w14:textId="75B4FAEE" w:rsidR="00FC651B" w:rsidRDefault="00FC651B" w:rsidP="00C5794A">
      <w:pPr>
        <w:pStyle w:val="Paragrafoelenco"/>
        <w:numPr>
          <w:ilvl w:val="0"/>
          <w:numId w:val="18"/>
        </w:numPr>
        <w:tabs>
          <w:tab w:val="left" w:pos="2600"/>
        </w:tabs>
      </w:pPr>
      <w:r>
        <w:t>Diminuisce il timer di attesa per alcune casistiche.</w:t>
      </w:r>
    </w:p>
    <w:p w14:paraId="3B0B6B21" w14:textId="3433F7C9" w:rsidR="00FC651B" w:rsidRDefault="00FF6E4C" w:rsidP="00FC651B">
      <w:pPr>
        <w:tabs>
          <w:tab w:val="left" w:pos="2600"/>
        </w:tabs>
      </w:pPr>
      <w:r>
        <w:t xml:space="preserve">Per esempio, quando nell’STP un link funziona ma lo switch, per qualche motivo, non riceve più l’Hello che riceveva prima, con STP dovrebbe aspettare 10 volte l’Hello timer di 2 sec (quindi 20 secondi di default), con </w:t>
      </w:r>
      <w:r w:rsidRPr="00FF6E4C">
        <w:rPr>
          <w:b/>
          <w:bCs/>
        </w:rPr>
        <w:t>l’RSTP aspetta solo 3 volte l’Hello timer</w:t>
      </w:r>
      <w:r>
        <w:t>, in più mentre aspetta può mandare mex in cui chiede ai vicini cos’è successo.</w:t>
      </w:r>
    </w:p>
    <w:p w14:paraId="48B59D28" w14:textId="20ED9F73" w:rsidR="00FF6E4C" w:rsidRDefault="00FF6E4C" w:rsidP="00FC651B">
      <w:pPr>
        <w:tabs>
          <w:tab w:val="left" w:pos="2600"/>
        </w:tabs>
      </w:pPr>
      <w:r>
        <w:rPr>
          <w:noProof/>
        </w:rPr>
        <w:drawing>
          <wp:anchor distT="0" distB="0" distL="114300" distR="114300" simplePos="0" relativeHeight="251709440" behindDoc="0" locked="0" layoutInCell="1" allowOverlap="1" wp14:anchorId="5EC1B462" wp14:editId="3A61A902">
            <wp:simplePos x="0" y="0"/>
            <wp:positionH relativeFrom="column">
              <wp:posOffset>2404110</wp:posOffset>
            </wp:positionH>
            <wp:positionV relativeFrom="paragraph">
              <wp:posOffset>83820</wp:posOffset>
            </wp:positionV>
            <wp:extent cx="3791100" cy="1035050"/>
            <wp:effectExtent l="0" t="0" r="0" b="0"/>
            <wp:wrapSquare wrapText="bothSides"/>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791100" cy="1035050"/>
                    </a:xfrm>
                    <a:prstGeom prst="rect">
                      <a:avLst/>
                    </a:prstGeom>
                  </pic:spPr>
                </pic:pic>
              </a:graphicData>
            </a:graphic>
            <wp14:sizeRelH relativeFrom="page">
              <wp14:pctWidth>0</wp14:pctWidth>
            </wp14:sizeRelH>
            <wp14:sizeRelV relativeFrom="page">
              <wp14:pctHeight>0</wp14:pctHeight>
            </wp14:sizeRelV>
          </wp:anchor>
        </w:drawing>
      </w:r>
      <w:r>
        <w:t xml:space="preserve">RSTP usa il termine </w:t>
      </w:r>
      <w:r w:rsidRPr="00FF6E4C">
        <w:rPr>
          <w:b/>
          <w:bCs/>
          <w:i/>
          <w:iCs/>
        </w:rPr>
        <w:t>alternate port</w:t>
      </w:r>
      <w:r>
        <w:t xml:space="preserve"> per indicare le porte che possono essere usate come root port, quando quest’ultima non funziona. </w:t>
      </w:r>
    </w:p>
    <w:p w14:paraId="612E658D" w14:textId="41BA42CB" w:rsidR="00FF6E4C" w:rsidRDefault="00FF6E4C" w:rsidP="00FC651B">
      <w:pPr>
        <w:tabs>
          <w:tab w:val="left" w:pos="2600"/>
        </w:tabs>
      </w:pPr>
      <w:r w:rsidRPr="00FF6E4C">
        <w:rPr>
          <w:b/>
          <w:bCs/>
          <w:i/>
          <w:iCs/>
        </w:rPr>
        <w:t>Backup port</w:t>
      </w:r>
      <w:r>
        <w:t xml:space="preserve"> è una porta di backup per la DP.</w:t>
      </w:r>
    </w:p>
    <w:p w14:paraId="2A9829F7" w14:textId="0B9CC484" w:rsidR="00FF6E4C" w:rsidRDefault="00FF6E4C" w:rsidP="00FC651B">
      <w:pPr>
        <w:tabs>
          <w:tab w:val="left" w:pos="2600"/>
        </w:tabs>
      </w:pPr>
      <w:r>
        <w:t xml:space="preserve">Un’altra differenza significativa è che l’STP fa creare al root l’Hello che poi viene spedita tra gli switch, con </w:t>
      </w:r>
      <w:r w:rsidRPr="006C61D2">
        <w:rPr>
          <w:b/>
          <w:bCs/>
        </w:rPr>
        <w:t>l’RSTP ogni switch crea indipendentemente la propria Hello</w:t>
      </w:r>
      <w:r>
        <w:t xml:space="preserve"> BPDU.</w:t>
      </w:r>
    </w:p>
    <w:p w14:paraId="0D0290E2" w14:textId="77777777" w:rsidR="006C61D2" w:rsidRDefault="006C61D2" w:rsidP="00FC651B">
      <w:pPr>
        <w:tabs>
          <w:tab w:val="left" w:pos="2600"/>
        </w:tabs>
        <w:rPr>
          <w:b/>
          <w:bCs/>
          <w:sz w:val="26"/>
          <w:szCs w:val="26"/>
        </w:rPr>
      </w:pPr>
    </w:p>
    <w:p w14:paraId="182BA2D8" w14:textId="2AE96CAF" w:rsidR="006C61D2" w:rsidRDefault="006C61D2" w:rsidP="00FC651B">
      <w:pPr>
        <w:tabs>
          <w:tab w:val="left" w:pos="2600"/>
        </w:tabs>
        <w:rPr>
          <w:b/>
          <w:bCs/>
          <w:sz w:val="26"/>
          <w:szCs w:val="26"/>
        </w:rPr>
      </w:pPr>
      <w:r w:rsidRPr="006C61D2">
        <w:rPr>
          <w:b/>
          <w:bCs/>
          <w:sz w:val="26"/>
          <w:szCs w:val="26"/>
        </w:rPr>
        <w:t>RSTP e il ruolo della Alternate Port</w:t>
      </w:r>
      <w:r>
        <w:rPr>
          <w:b/>
          <w:bCs/>
          <w:sz w:val="26"/>
          <w:szCs w:val="26"/>
        </w:rPr>
        <w:t>s</w:t>
      </w:r>
    </w:p>
    <w:p w14:paraId="2ADD1699" w14:textId="57FB516F" w:rsidR="006C61D2" w:rsidRDefault="006C61D2" w:rsidP="00FC651B">
      <w:pPr>
        <w:tabs>
          <w:tab w:val="left" w:pos="2600"/>
        </w:tabs>
      </w:pPr>
      <w:r>
        <w:t xml:space="preserve">Con STP ogni nonroot sceglie una porta come RP. RSTP segue la stessa logica con le stesse regole, ma in più permette di scegliere altre RP, chiamate </w:t>
      </w:r>
      <w:r w:rsidRPr="006C61D2">
        <w:rPr>
          <w:b/>
          <w:bCs/>
        </w:rPr>
        <w:t>alternate ports</w:t>
      </w:r>
      <w:r>
        <w:t>.</w:t>
      </w:r>
    </w:p>
    <w:p w14:paraId="73F34110" w14:textId="77777777" w:rsidR="006C61D2" w:rsidRDefault="006C61D2" w:rsidP="00FC651B">
      <w:pPr>
        <w:tabs>
          <w:tab w:val="left" w:pos="2600"/>
        </w:tabs>
      </w:pPr>
      <w:r>
        <w:t xml:space="preserve">Una alternate port è la seconda miglior scelta alla root port. </w:t>
      </w:r>
      <w:r w:rsidRPr="006C61D2">
        <w:t>Quando la root port non riceve</w:t>
      </w:r>
      <w:r>
        <w:t xml:space="preserve">, lo switch attua cosi: </w:t>
      </w:r>
    </w:p>
    <w:p w14:paraId="5F7003B0" w14:textId="7E82D396" w:rsidR="006C61D2" w:rsidRPr="006C61D2" w:rsidRDefault="006C61D2" w:rsidP="00C5794A">
      <w:pPr>
        <w:pStyle w:val="Paragrafoelenco"/>
        <w:numPr>
          <w:ilvl w:val="0"/>
          <w:numId w:val="19"/>
        </w:numPr>
        <w:tabs>
          <w:tab w:val="left" w:pos="2600"/>
        </w:tabs>
        <w:rPr>
          <w:lang w:val="en-US"/>
        </w:rPr>
      </w:pPr>
      <w:r w:rsidRPr="006C61D2">
        <w:rPr>
          <w:lang w:val="en-US"/>
        </w:rPr>
        <w:t>root port viene passata in disabled port (b) forwarding in discarding (equivalente di blocking in STP)</w:t>
      </w:r>
    </w:p>
    <w:p w14:paraId="1CF85934" w14:textId="7BE80B95" w:rsidR="006C61D2" w:rsidRDefault="006C61D2" w:rsidP="006C61D2">
      <w:pPr>
        <w:tabs>
          <w:tab w:val="left" w:pos="2600"/>
        </w:tabs>
      </w:pPr>
      <w:r w:rsidRPr="006C61D2">
        <w:lastRenderedPageBreak/>
        <w:t>Senza aspettare timers o a</w:t>
      </w:r>
      <w:r>
        <w:t>ltro, cambia i ruoli e gli stati per l’alternate port: ora è root port ed in forwarding.</w:t>
      </w:r>
    </w:p>
    <w:p w14:paraId="10114E77" w14:textId="772E2CDD" w:rsidR="006C61D2" w:rsidRDefault="006C61D2" w:rsidP="006C61D2">
      <w:pPr>
        <w:tabs>
          <w:tab w:val="left" w:pos="2600"/>
        </w:tabs>
      </w:pPr>
      <w:r w:rsidRPr="006C61D2">
        <w:t>La nuova root port non ha</w:t>
      </w:r>
      <w:r>
        <w:t xml:space="preserve"> bisogno di aspettare in altri stati, tipo learing, passa diretto in forwarding.</w:t>
      </w:r>
    </w:p>
    <w:p w14:paraId="70C445D4" w14:textId="417C2115" w:rsidR="006C61D2" w:rsidRDefault="00212564" w:rsidP="006C61D2">
      <w:pPr>
        <w:tabs>
          <w:tab w:val="left" w:pos="2600"/>
        </w:tabs>
      </w:pPr>
      <w:r>
        <w:rPr>
          <w:noProof/>
        </w:rPr>
        <w:drawing>
          <wp:anchor distT="0" distB="0" distL="114300" distR="114300" simplePos="0" relativeHeight="251711488" behindDoc="0" locked="0" layoutInCell="1" allowOverlap="1" wp14:anchorId="3E566534" wp14:editId="69D9697E">
            <wp:simplePos x="0" y="0"/>
            <wp:positionH relativeFrom="column">
              <wp:posOffset>-212090</wp:posOffset>
            </wp:positionH>
            <wp:positionV relativeFrom="paragraph">
              <wp:posOffset>216535</wp:posOffset>
            </wp:positionV>
            <wp:extent cx="2813050" cy="1957070"/>
            <wp:effectExtent l="0" t="0" r="6350" b="5080"/>
            <wp:wrapSquare wrapText="bothSides"/>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813050" cy="19570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0464" behindDoc="0" locked="0" layoutInCell="1" allowOverlap="1" wp14:anchorId="485490F7" wp14:editId="50F817D8">
            <wp:simplePos x="0" y="0"/>
            <wp:positionH relativeFrom="column">
              <wp:posOffset>3331210</wp:posOffset>
            </wp:positionH>
            <wp:positionV relativeFrom="paragraph">
              <wp:posOffset>235585</wp:posOffset>
            </wp:positionV>
            <wp:extent cx="3262234" cy="1936750"/>
            <wp:effectExtent l="0" t="0" r="0" b="635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262234" cy="1936750"/>
                    </a:xfrm>
                    <a:prstGeom prst="rect">
                      <a:avLst/>
                    </a:prstGeom>
                  </pic:spPr>
                </pic:pic>
              </a:graphicData>
            </a:graphic>
            <wp14:sizeRelH relativeFrom="page">
              <wp14:pctWidth>0</wp14:pctWidth>
            </wp14:sizeRelH>
            <wp14:sizeRelV relativeFrom="page">
              <wp14:pctHeight>0</wp14:pctHeight>
            </wp14:sizeRelV>
          </wp:anchor>
        </w:drawing>
      </w:r>
    </w:p>
    <w:p w14:paraId="07F5FE4F" w14:textId="5D65172B" w:rsidR="006C61D2" w:rsidRPr="006C61D2" w:rsidRDefault="006C61D2" w:rsidP="006C61D2">
      <w:pPr>
        <w:tabs>
          <w:tab w:val="left" w:pos="2600"/>
        </w:tabs>
      </w:pPr>
    </w:p>
    <w:p w14:paraId="5EFCFFAD" w14:textId="7804DC3E" w:rsidR="006C61D2" w:rsidRPr="006C61D2" w:rsidRDefault="006C61D2" w:rsidP="00FC651B">
      <w:pPr>
        <w:tabs>
          <w:tab w:val="left" w:pos="2600"/>
        </w:tabs>
      </w:pPr>
    </w:p>
    <w:p w14:paraId="5979367A" w14:textId="4E370AB9" w:rsidR="00FC651B" w:rsidRPr="006C61D2" w:rsidRDefault="00FC651B" w:rsidP="00125F92">
      <w:pPr>
        <w:tabs>
          <w:tab w:val="left" w:pos="2600"/>
        </w:tabs>
      </w:pPr>
    </w:p>
    <w:p w14:paraId="29DF5FC9" w14:textId="2200CC17" w:rsidR="00071B9A" w:rsidRDefault="00212564" w:rsidP="00125F92">
      <w:pPr>
        <w:tabs>
          <w:tab w:val="left" w:pos="2600"/>
        </w:tabs>
        <w:rPr>
          <w:b/>
          <w:bCs/>
          <w:sz w:val="26"/>
          <w:szCs w:val="26"/>
        </w:rPr>
      </w:pPr>
      <w:r w:rsidRPr="00212564">
        <w:rPr>
          <w:b/>
          <w:bCs/>
          <w:sz w:val="26"/>
          <w:szCs w:val="26"/>
        </w:rPr>
        <w:noBreakHyphen/>
      </w:r>
      <w:r w:rsidRPr="00212564">
        <w:rPr>
          <w:b/>
          <w:bCs/>
          <w:sz w:val="26"/>
          <w:szCs w:val="26"/>
        </w:rPr>
        <w:noBreakHyphen/>
      </w:r>
      <w:r w:rsidRPr="00212564">
        <w:rPr>
          <w:b/>
          <w:bCs/>
          <w:sz w:val="26"/>
          <w:szCs w:val="26"/>
        </w:rPr>
        <w:noBreakHyphen/>
      </w:r>
      <w:r w:rsidRPr="00212564">
        <w:rPr>
          <w:b/>
          <w:bCs/>
          <w:sz w:val="26"/>
          <w:szCs w:val="26"/>
        </w:rPr>
        <w:noBreakHyphen/>
      </w:r>
      <w:r w:rsidRPr="00212564">
        <w:rPr>
          <w:b/>
          <w:bCs/>
          <w:sz w:val="26"/>
          <w:szCs w:val="26"/>
        </w:rPr>
        <w:noBreakHyphen/>
      </w:r>
      <w:r w:rsidRPr="00212564">
        <w:rPr>
          <w:b/>
          <w:bCs/>
          <w:sz w:val="26"/>
          <w:szCs w:val="26"/>
        </w:rPr>
        <w:noBreakHyphen/>
      </w:r>
      <w:r w:rsidRPr="00212564">
        <w:rPr>
          <w:b/>
          <w:bCs/>
          <w:sz w:val="26"/>
          <w:szCs w:val="26"/>
        </w:rPr>
        <w:noBreakHyphen/>
        <w:t>&gt;</w:t>
      </w:r>
    </w:p>
    <w:p w14:paraId="13A2425C" w14:textId="52D87925" w:rsidR="00212564" w:rsidRDefault="00212564" w:rsidP="00125F92">
      <w:pPr>
        <w:tabs>
          <w:tab w:val="left" w:pos="2600"/>
        </w:tabs>
        <w:rPr>
          <w:b/>
          <w:bCs/>
          <w:sz w:val="26"/>
          <w:szCs w:val="26"/>
        </w:rPr>
      </w:pPr>
    </w:p>
    <w:p w14:paraId="55AC6359" w14:textId="516C1E2E" w:rsidR="00212564" w:rsidRDefault="00212564" w:rsidP="00125F92">
      <w:pPr>
        <w:tabs>
          <w:tab w:val="left" w:pos="2600"/>
        </w:tabs>
        <w:rPr>
          <w:b/>
          <w:bCs/>
          <w:sz w:val="26"/>
          <w:szCs w:val="26"/>
        </w:rPr>
      </w:pPr>
    </w:p>
    <w:p w14:paraId="3BCEA42D" w14:textId="017D278C" w:rsidR="00212564" w:rsidRDefault="00212564" w:rsidP="00125F92">
      <w:pPr>
        <w:tabs>
          <w:tab w:val="left" w:pos="2600"/>
        </w:tabs>
        <w:rPr>
          <w:b/>
          <w:bCs/>
          <w:sz w:val="26"/>
          <w:szCs w:val="26"/>
        </w:rPr>
      </w:pPr>
    </w:p>
    <w:p w14:paraId="39105539" w14:textId="54B4BA45" w:rsidR="00212564" w:rsidRDefault="00212564" w:rsidP="00125F92">
      <w:pPr>
        <w:tabs>
          <w:tab w:val="left" w:pos="2600"/>
        </w:tabs>
        <w:rPr>
          <w:b/>
          <w:bCs/>
          <w:sz w:val="26"/>
          <w:szCs w:val="26"/>
        </w:rPr>
      </w:pPr>
    </w:p>
    <w:p w14:paraId="345AC561" w14:textId="027510C2" w:rsidR="00212564" w:rsidRPr="00212564" w:rsidRDefault="00212564" w:rsidP="00C5794A">
      <w:pPr>
        <w:pStyle w:val="Paragrafoelenco"/>
        <w:numPr>
          <w:ilvl w:val="0"/>
          <w:numId w:val="20"/>
        </w:numPr>
        <w:tabs>
          <w:tab w:val="left" w:pos="2600"/>
        </w:tabs>
        <w:rPr>
          <w:sz w:val="26"/>
          <w:szCs w:val="26"/>
        </w:rPr>
      </w:pPr>
      <w:r>
        <w:t>Il link fra SW1 e SW3 non va, la root port di SW3 fallisce.</w:t>
      </w:r>
    </w:p>
    <w:p w14:paraId="6010A6F6" w14:textId="3494B794" w:rsidR="00212564" w:rsidRPr="00212564" w:rsidRDefault="00212564" w:rsidP="00C5794A">
      <w:pPr>
        <w:pStyle w:val="Paragrafoelenco"/>
        <w:numPr>
          <w:ilvl w:val="0"/>
          <w:numId w:val="20"/>
        </w:numPr>
        <w:tabs>
          <w:tab w:val="left" w:pos="2600"/>
        </w:tabs>
        <w:rPr>
          <w:sz w:val="26"/>
          <w:szCs w:val="26"/>
        </w:rPr>
      </w:pPr>
      <w:r>
        <w:t>SW3 e SW2 scambiano messaggi RSTP per conferma che la alternative port di SW3 diventerà la root.</w:t>
      </w:r>
    </w:p>
    <w:p w14:paraId="48537A70" w14:textId="7C5A0CCF" w:rsidR="00212564" w:rsidRPr="00212564" w:rsidRDefault="00212564" w:rsidP="00C5794A">
      <w:pPr>
        <w:pStyle w:val="Paragrafoelenco"/>
        <w:numPr>
          <w:ilvl w:val="0"/>
          <w:numId w:val="20"/>
        </w:numPr>
        <w:tabs>
          <w:tab w:val="left" w:pos="2600"/>
        </w:tabs>
        <w:rPr>
          <w:sz w:val="26"/>
          <w:szCs w:val="26"/>
        </w:rPr>
      </w:pPr>
      <w:r>
        <w:t>SW3 Gi0/1 viene disabilitata e la Gi0/2 immediatamente messa root, senza attesa.</w:t>
      </w:r>
    </w:p>
    <w:p w14:paraId="25AA5F61" w14:textId="77777777" w:rsidR="00212564" w:rsidRPr="00212564" w:rsidRDefault="00212564" w:rsidP="00212564">
      <w:pPr>
        <w:tabs>
          <w:tab w:val="left" w:pos="2600"/>
        </w:tabs>
        <w:rPr>
          <w:sz w:val="26"/>
          <w:szCs w:val="26"/>
        </w:rPr>
      </w:pPr>
    </w:p>
    <w:p w14:paraId="50F0D9B1" w14:textId="4EF5DC7C" w:rsidR="00212564" w:rsidRPr="003E435C" w:rsidRDefault="00212564" w:rsidP="003E435C">
      <w:pPr>
        <w:tabs>
          <w:tab w:val="left" w:pos="2600"/>
        </w:tabs>
        <w:rPr>
          <w:b/>
          <w:bCs/>
          <w:sz w:val="26"/>
          <w:szCs w:val="26"/>
        </w:rPr>
      </w:pPr>
      <w:r w:rsidRPr="00212564">
        <w:rPr>
          <w:b/>
          <w:bCs/>
          <w:sz w:val="26"/>
          <w:szCs w:val="26"/>
        </w:rPr>
        <w:t>Stati e Processi di RSTP</w:t>
      </w:r>
      <w:r w:rsidR="003E435C">
        <w:rPr>
          <w:b/>
          <w:bCs/>
          <w:sz w:val="26"/>
          <w:szCs w:val="26"/>
        </w:rPr>
        <w:t xml:space="preserve"> e STP</w:t>
      </w:r>
    </w:p>
    <w:p w14:paraId="13FB22BF" w14:textId="47471C56" w:rsidR="00212564" w:rsidRPr="00212564" w:rsidRDefault="00B173DF" w:rsidP="00212564">
      <w:pPr>
        <w:tabs>
          <w:tab w:val="left" w:pos="2600"/>
        </w:tabs>
        <w:ind w:left="360"/>
      </w:pPr>
      <w:r>
        <w:rPr>
          <w:noProof/>
        </w:rPr>
        <w:drawing>
          <wp:anchor distT="0" distB="0" distL="114300" distR="114300" simplePos="0" relativeHeight="251712512" behindDoc="0" locked="0" layoutInCell="1" allowOverlap="1" wp14:anchorId="32205BA9" wp14:editId="57ED9F63">
            <wp:simplePos x="0" y="0"/>
            <wp:positionH relativeFrom="column">
              <wp:posOffset>194310</wp:posOffset>
            </wp:positionH>
            <wp:positionV relativeFrom="paragraph">
              <wp:posOffset>8255</wp:posOffset>
            </wp:positionV>
            <wp:extent cx="5086350" cy="1659890"/>
            <wp:effectExtent l="0" t="0" r="0" b="0"/>
            <wp:wrapSquare wrapText="bothSides"/>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086350" cy="1659890"/>
                    </a:xfrm>
                    <a:prstGeom prst="rect">
                      <a:avLst/>
                    </a:prstGeom>
                  </pic:spPr>
                </pic:pic>
              </a:graphicData>
            </a:graphic>
            <wp14:sizeRelH relativeFrom="page">
              <wp14:pctWidth>0</wp14:pctWidth>
            </wp14:sizeRelH>
            <wp14:sizeRelV relativeFrom="page">
              <wp14:pctHeight>0</wp14:pctHeight>
            </wp14:sizeRelV>
          </wp:anchor>
        </w:drawing>
      </w:r>
    </w:p>
    <w:p w14:paraId="1D28836D" w14:textId="3646A0D3" w:rsidR="00212564" w:rsidRDefault="00212564" w:rsidP="00125F92">
      <w:pPr>
        <w:tabs>
          <w:tab w:val="left" w:pos="2600"/>
        </w:tabs>
        <w:rPr>
          <w:b/>
          <w:bCs/>
          <w:sz w:val="26"/>
          <w:szCs w:val="26"/>
        </w:rPr>
      </w:pPr>
    </w:p>
    <w:p w14:paraId="4E948948" w14:textId="336365B3" w:rsidR="00212564" w:rsidRDefault="00212564" w:rsidP="00125F92">
      <w:pPr>
        <w:tabs>
          <w:tab w:val="left" w:pos="2600"/>
        </w:tabs>
        <w:rPr>
          <w:b/>
          <w:bCs/>
          <w:sz w:val="26"/>
          <w:szCs w:val="26"/>
        </w:rPr>
      </w:pPr>
    </w:p>
    <w:p w14:paraId="07415601" w14:textId="708D0CE6" w:rsidR="00212564" w:rsidRDefault="00212564" w:rsidP="00125F92">
      <w:pPr>
        <w:tabs>
          <w:tab w:val="left" w:pos="2600"/>
        </w:tabs>
        <w:rPr>
          <w:b/>
          <w:bCs/>
          <w:sz w:val="26"/>
          <w:szCs w:val="26"/>
        </w:rPr>
      </w:pPr>
    </w:p>
    <w:p w14:paraId="6E34B7A8" w14:textId="77769BA4" w:rsidR="00212564" w:rsidRDefault="00212564" w:rsidP="00125F92">
      <w:pPr>
        <w:tabs>
          <w:tab w:val="left" w:pos="2600"/>
        </w:tabs>
        <w:rPr>
          <w:b/>
          <w:bCs/>
          <w:sz w:val="26"/>
          <w:szCs w:val="26"/>
        </w:rPr>
      </w:pPr>
    </w:p>
    <w:p w14:paraId="1C3DED46" w14:textId="2D34774E" w:rsidR="00212564" w:rsidRDefault="00212564" w:rsidP="00125F92">
      <w:pPr>
        <w:tabs>
          <w:tab w:val="left" w:pos="2600"/>
        </w:tabs>
        <w:rPr>
          <w:b/>
          <w:bCs/>
          <w:sz w:val="26"/>
          <w:szCs w:val="26"/>
        </w:rPr>
      </w:pPr>
    </w:p>
    <w:p w14:paraId="1C960C79" w14:textId="045D9B79" w:rsidR="00212564" w:rsidRPr="00FF1AEC" w:rsidRDefault="00FF1AEC" w:rsidP="00125F92">
      <w:pPr>
        <w:tabs>
          <w:tab w:val="left" w:pos="2600"/>
        </w:tabs>
        <w:rPr>
          <w:b/>
          <w:bCs/>
          <w:sz w:val="26"/>
          <w:szCs w:val="26"/>
        </w:rPr>
      </w:pPr>
      <w:r>
        <w:rPr>
          <w:noProof/>
        </w:rPr>
        <w:drawing>
          <wp:anchor distT="0" distB="0" distL="114300" distR="114300" simplePos="0" relativeHeight="251713536" behindDoc="0" locked="0" layoutInCell="1" allowOverlap="1" wp14:anchorId="0D49F3A4" wp14:editId="08F5E199">
            <wp:simplePos x="0" y="0"/>
            <wp:positionH relativeFrom="column">
              <wp:posOffset>3223260</wp:posOffset>
            </wp:positionH>
            <wp:positionV relativeFrom="paragraph">
              <wp:posOffset>191135</wp:posOffset>
            </wp:positionV>
            <wp:extent cx="2667000" cy="2133600"/>
            <wp:effectExtent l="0" t="0" r="0" b="0"/>
            <wp:wrapSquare wrapText="bothSides"/>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667000" cy="2133600"/>
                    </a:xfrm>
                    <a:prstGeom prst="rect">
                      <a:avLst/>
                    </a:prstGeom>
                  </pic:spPr>
                </pic:pic>
              </a:graphicData>
            </a:graphic>
            <wp14:sizeRelH relativeFrom="page">
              <wp14:pctWidth>0</wp14:pctWidth>
            </wp14:sizeRelH>
            <wp14:sizeRelV relativeFrom="page">
              <wp14:pctHeight>0</wp14:pctHeight>
            </wp14:sizeRelV>
          </wp:anchor>
        </w:drawing>
      </w:r>
      <w:r w:rsidR="00DC2D47" w:rsidRPr="00FF1AEC">
        <w:rPr>
          <w:b/>
          <w:bCs/>
          <w:sz w:val="26"/>
          <w:szCs w:val="26"/>
        </w:rPr>
        <w:t>Tipi di Porte RSTP</w:t>
      </w:r>
    </w:p>
    <w:p w14:paraId="7748DE9E" w14:textId="424FA444" w:rsidR="00DC2D47" w:rsidRDefault="00DC2D47" w:rsidP="00125F92">
      <w:pPr>
        <w:tabs>
          <w:tab w:val="left" w:pos="2600"/>
        </w:tabs>
      </w:pPr>
      <w:r w:rsidRPr="00DC2D47">
        <w:t>Porte che connettono due s</w:t>
      </w:r>
      <w:r>
        <w:t xml:space="preserve">witch fra loro e non sono al “bordo” del network si chiamano </w:t>
      </w:r>
      <w:r w:rsidRPr="00DC2D47">
        <w:rPr>
          <w:b/>
          <w:bCs/>
        </w:rPr>
        <w:t>point-to-point ports</w:t>
      </w:r>
      <w:r>
        <w:t xml:space="preserve">, mentre porte che connettono ad un endpoint device, come un PC o server, sono chiamate </w:t>
      </w:r>
      <w:r w:rsidRPr="00DC2D47">
        <w:rPr>
          <w:b/>
          <w:bCs/>
        </w:rPr>
        <w:t>point-to-point edge ports, o solo edge ports</w:t>
      </w:r>
      <w:r>
        <w:t>.</w:t>
      </w:r>
      <w:r w:rsidR="00FF1AEC">
        <w:t xml:space="preserve"> Infine le </w:t>
      </w:r>
      <w:r w:rsidR="00FF1AEC" w:rsidRPr="00FF1AEC">
        <w:rPr>
          <w:b/>
          <w:bCs/>
        </w:rPr>
        <w:t>shared ports</w:t>
      </w:r>
      <w:r w:rsidR="00FF1AEC">
        <w:rPr>
          <w:b/>
          <w:bCs/>
        </w:rPr>
        <w:t xml:space="preserve"> </w:t>
      </w:r>
      <w:r w:rsidR="00FF1AEC">
        <w:t>sono porte che connettono un hub, come nell’immagine.</w:t>
      </w:r>
    </w:p>
    <w:p w14:paraId="055C5093" w14:textId="4F00F0EE" w:rsidR="00FF1AEC" w:rsidRPr="00FF1AEC" w:rsidRDefault="00FF1AEC" w:rsidP="00125F92">
      <w:pPr>
        <w:tabs>
          <w:tab w:val="left" w:pos="2600"/>
        </w:tabs>
      </w:pPr>
    </w:p>
    <w:p w14:paraId="1EA1C7E2" w14:textId="08E0D8D7" w:rsidR="00FF1AEC" w:rsidRDefault="00FF1AEC" w:rsidP="00125F92">
      <w:pPr>
        <w:tabs>
          <w:tab w:val="left" w:pos="2600"/>
        </w:tabs>
        <w:rPr>
          <w:noProof/>
        </w:rPr>
      </w:pPr>
    </w:p>
    <w:p w14:paraId="09073B4E" w14:textId="64616A67" w:rsidR="00D954A2" w:rsidRDefault="00D954A2" w:rsidP="00125F92">
      <w:pPr>
        <w:tabs>
          <w:tab w:val="left" w:pos="2600"/>
        </w:tabs>
        <w:rPr>
          <w:b/>
          <w:bCs/>
          <w:noProof/>
          <w:sz w:val="26"/>
          <w:szCs w:val="26"/>
          <w:lang w:val="en-US"/>
        </w:rPr>
      </w:pPr>
      <w:r w:rsidRPr="00D954A2">
        <w:rPr>
          <w:b/>
          <w:bCs/>
          <w:noProof/>
          <w:sz w:val="26"/>
          <w:szCs w:val="26"/>
          <w:lang w:val="en-US"/>
        </w:rPr>
        <w:lastRenderedPageBreak/>
        <w:t>Features Opzionali STP: EtherChannel, PortFast e BPDU Guard</w:t>
      </w:r>
    </w:p>
    <w:p w14:paraId="083BDF6B" w14:textId="7857A09C" w:rsidR="00D954A2" w:rsidRPr="00D40D38" w:rsidRDefault="00D40D38" w:rsidP="00125F92">
      <w:pPr>
        <w:tabs>
          <w:tab w:val="left" w:pos="2600"/>
        </w:tabs>
        <w:rPr>
          <w:noProof/>
        </w:rPr>
      </w:pPr>
      <w:r w:rsidRPr="00D40D38">
        <w:rPr>
          <w:b/>
          <w:bCs/>
          <w:noProof/>
          <w:sz w:val="26"/>
          <w:szCs w:val="26"/>
        </w:rPr>
        <w:drawing>
          <wp:anchor distT="0" distB="0" distL="114300" distR="114300" simplePos="0" relativeHeight="251714560" behindDoc="0" locked="0" layoutInCell="1" allowOverlap="1" wp14:anchorId="51B88CC9" wp14:editId="0C725514">
            <wp:simplePos x="0" y="0"/>
            <wp:positionH relativeFrom="column">
              <wp:posOffset>2639060</wp:posOffset>
            </wp:positionH>
            <wp:positionV relativeFrom="paragraph">
              <wp:posOffset>50800</wp:posOffset>
            </wp:positionV>
            <wp:extent cx="3399155" cy="1606550"/>
            <wp:effectExtent l="0" t="0" r="0" b="0"/>
            <wp:wrapSquare wrapText="bothSides"/>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399155" cy="1606550"/>
                    </a:xfrm>
                    <a:prstGeom prst="rect">
                      <a:avLst/>
                    </a:prstGeom>
                  </pic:spPr>
                </pic:pic>
              </a:graphicData>
            </a:graphic>
            <wp14:sizeRelH relativeFrom="page">
              <wp14:pctWidth>0</wp14:pctWidth>
            </wp14:sizeRelH>
            <wp14:sizeRelV relativeFrom="page">
              <wp14:pctHeight>0</wp14:pctHeight>
            </wp14:sizeRelV>
          </wp:anchor>
        </w:drawing>
      </w:r>
      <w:r w:rsidR="00D954A2" w:rsidRPr="00D40D38">
        <w:rPr>
          <w:b/>
          <w:bCs/>
          <w:noProof/>
          <w:sz w:val="26"/>
          <w:szCs w:val="26"/>
        </w:rPr>
        <w:t>EtherChannel</w:t>
      </w:r>
      <w:r w:rsidR="00D954A2" w:rsidRPr="00D40D38">
        <w:rPr>
          <w:noProof/>
        </w:rPr>
        <w:t xml:space="preserve">: </w:t>
      </w:r>
      <w:r w:rsidRPr="00D40D38">
        <w:rPr>
          <w:noProof/>
        </w:rPr>
        <w:t>combina multipli segmenti p</w:t>
      </w:r>
      <w:r>
        <w:rPr>
          <w:noProof/>
        </w:rPr>
        <w:t>aralleli di uguale velocità (fino a 8</w:t>
      </w:r>
      <w:r w:rsidR="000F052F">
        <w:rPr>
          <w:noProof/>
        </w:rPr>
        <w:t xml:space="preserve"> segmenti</w:t>
      </w:r>
      <w:r>
        <w:rPr>
          <w:noProof/>
        </w:rPr>
        <w:t>) tra gli stessi pair di switches, come nell’immagine.</w:t>
      </w:r>
      <w:r w:rsidRPr="00D40D38">
        <w:rPr>
          <w:noProof/>
        </w:rPr>
        <w:t xml:space="preserve"> </w:t>
      </w:r>
    </w:p>
    <w:p w14:paraId="499964D0" w14:textId="52B01015" w:rsidR="00FF1AEC" w:rsidRPr="00D40D38" w:rsidRDefault="00FF1AEC" w:rsidP="00125F92">
      <w:pPr>
        <w:tabs>
          <w:tab w:val="left" w:pos="2600"/>
        </w:tabs>
        <w:rPr>
          <w:noProof/>
        </w:rPr>
      </w:pPr>
    </w:p>
    <w:p w14:paraId="28469FA5" w14:textId="51FDC1EA" w:rsidR="00FF1AEC" w:rsidRPr="00D40D38" w:rsidRDefault="00FF1AEC" w:rsidP="00125F92">
      <w:pPr>
        <w:tabs>
          <w:tab w:val="left" w:pos="2600"/>
        </w:tabs>
        <w:rPr>
          <w:noProof/>
        </w:rPr>
      </w:pPr>
    </w:p>
    <w:p w14:paraId="6D0F0421" w14:textId="19A9EBCE" w:rsidR="00FF1AEC" w:rsidRPr="00D40D38" w:rsidRDefault="00FF1AEC" w:rsidP="00125F92">
      <w:pPr>
        <w:tabs>
          <w:tab w:val="left" w:pos="2600"/>
        </w:tabs>
        <w:rPr>
          <w:noProof/>
        </w:rPr>
      </w:pPr>
    </w:p>
    <w:p w14:paraId="7FC8064E" w14:textId="37A6D15A" w:rsidR="00212564" w:rsidRPr="00D40D38" w:rsidRDefault="00212564" w:rsidP="00125F92">
      <w:pPr>
        <w:tabs>
          <w:tab w:val="left" w:pos="2600"/>
        </w:tabs>
        <w:rPr>
          <w:b/>
          <w:bCs/>
          <w:sz w:val="26"/>
          <w:szCs w:val="26"/>
        </w:rPr>
      </w:pPr>
    </w:p>
    <w:p w14:paraId="15BA3CA5" w14:textId="606D729C" w:rsidR="00212564" w:rsidRDefault="00D40D38" w:rsidP="00125F92">
      <w:pPr>
        <w:tabs>
          <w:tab w:val="left" w:pos="2600"/>
        </w:tabs>
      </w:pPr>
      <w:r>
        <w:rPr>
          <w:b/>
          <w:bCs/>
          <w:sz w:val="26"/>
          <w:szCs w:val="26"/>
        </w:rPr>
        <w:t xml:space="preserve">PortFast: </w:t>
      </w:r>
      <w:r>
        <w:t xml:space="preserve">permette allo switch di passare da blocking a forwarding, bypassando </w:t>
      </w:r>
      <w:r w:rsidR="008E7423">
        <w:t>listening e learning.</w:t>
      </w:r>
    </w:p>
    <w:p w14:paraId="57D8AA80" w14:textId="762D1F02" w:rsidR="00212564" w:rsidRDefault="00D40D38" w:rsidP="00125F92">
      <w:pPr>
        <w:tabs>
          <w:tab w:val="left" w:pos="2600"/>
        </w:tabs>
      </w:pPr>
      <w:r w:rsidRPr="00D40D38">
        <w:rPr>
          <w:b/>
          <w:bCs/>
          <w:sz w:val="26"/>
          <w:szCs w:val="26"/>
        </w:rPr>
        <w:t>BPDU Guard</w:t>
      </w:r>
      <w:r>
        <w:t>:  serve per proteggere le porte da attacchi del tipo un utente che entrando dalle interfacce, passa dagli switch, diventa root e può creare problemi. Il Guard interviene bloccando le porte dove riceve BPDU, questa feature è molto utile nelle interfacce che dovrebbero essere usate solo in access</w:t>
      </w:r>
    </w:p>
    <w:p w14:paraId="1499EF15" w14:textId="4980181D" w:rsidR="003D6193" w:rsidRDefault="003D6193" w:rsidP="00125F92">
      <w:pPr>
        <w:tabs>
          <w:tab w:val="left" w:pos="2600"/>
        </w:tabs>
      </w:pPr>
    </w:p>
    <w:p w14:paraId="5229E98D" w14:textId="07482EDC" w:rsidR="003D6193" w:rsidRDefault="003D6193" w:rsidP="00125F92">
      <w:pPr>
        <w:tabs>
          <w:tab w:val="left" w:pos="2600"/>
        </w:tabs>
        <w:rPr>
          <w:b/>
          <w:bCs/>
          <w:sz w:val="26"/>
          <w:szCs w:val="26"/>
        </w:rPr>
      </w:pPr>
      <w:r w:rsidRPr="003D6193">
        <w:rPr>
          <w:b/>
          <w:bCs/>
          <w:sz w:val="26"/>
          <w:szCs w:val="26"/>
        </w:rPr>
        <w:t>CAP. 10</w:t>
      </w:r>
      <w:r>
        <w:rPr>
          <w:b/>
          <w:bCs/>
          <w:sz w:val="26"/>
          <w:szCs w:val="26"/>
        </w:rPr>
        <w:t xml:space="preserve"> – Capire RSTP attraverso la configurazione</w:t>
      </w:r>
    </w:p>
    <w:p w14:paraId="773A67EA" w14:textId="0FAD8377" w:rsidR="003D6193" w:rsidRDefault="003D6193" w:rsidP="00125F92">
      <w:pPr>
        <w:tabs>
          <w:tab w:val="left" w:pos="2600"/>
        </w:tabs>
      </w:pPr>
      <w:r>
        <w:rPr>
          <w:noProof/>
        </w:rPr>
        <w:drawing>
          <wp:anchor distT="0" distB="0" distL="114300" distR="114300" simplePos="0" relativeHeight="251715584" behindDoc="0" locked="0" layoutInCell="1" allowOverlap="1" wp14:anchorId="477BD22E" wp14:editId="73B4D8C0">
            <wp:simplePos x="0" y="0"/>
            <wp:positionH relativeFrom="margin">
              <wp:posOffset>3700780</wp:posOffset>
            </wp:positionH>
            <wp:positionV relativeFrom="paragraph">
              <wp:posOffset>203200</wp:posOffset>
            </wp:positionV>
            <wp:extent cx="2508250" cy="1842904"/>
            <wp:effectExtent l="0" t="0" r="6350" b="5080"/>
            <wp:wrapSquare wrapText="bothSides"/>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508250" cy="1842904"/>
                    </a:xfrm>
                    <a:prstGeom prst="rect">
                      <a:avLst/>
                    </a:prstGeom>
                  </pic:spPr>
                </pic:pic>
              </a:graphicData>
            </a:graphic>
            <wp14:sizeRelH relativeFrom="page">
              <wp14:pctWidth>0</wp14:pctWidth>
            </wp14:sizeRelH>
            <wp14:sizeRelV relativeFrom="page">
              <wp14:pctHeight>0</wp14:pctHeight>
            </wp14:sizeRelV>
          </wp:anchor>
        </w:drawing>
      </w:r>
      <w:r>
        <w:t xml:space="preserve">Negli switch Cisco odierni si usa RSTP, arrivano </w:t>
      </w:r>
      <w:r w:rsidRPr="003D6193">
        <w:rPr>
          <w:b/>
          <w:bCs/>
        </w:rPr>
        <w:t>già configurati</w:t>
      </w:r>
      <w:r>
        <w:t xml:space="preserve"> di default senza bisogno di ulteriore configurazione. Anche se alcuni switch usano RSTP e altri STP, possono </w:t>
      </w:r>
      <w:r w:rsidRPr="003D6193">
        <w:rPr>
          <w:b/>
          <w:bCs/>
        </w:rPr>
        <w:t>intercomunicare</w:t>
      </w:r>
      <w:r>
        <w:t xml:space="preserve"> per creare uno </w:t>
      </w:r>
      <w:r w:rsidRPr="003D6193">
        <w:rPr>
          <w:b/>
          <w:bCs/>
        </w:rPr>
        <w:t>spanning tree funzionante</w:t>
      </w:r>
      <w:r>
        <w:t>.</w:t>
      </w:r>
    </w:p>
    <w:p w14:paraId="0C635E20" w14:textId="707D3D81" w:rsidR="003D6193" w:rsidRDefault="003D6193" w:rsidP="00125F92">
      <w:pPr>
        <w:tabs>
          <w:tab w:val="left" w:pos="2600"/>
        </w:tabs>
      </w:pPr>
      <w:r>
        <w:t>Nella figura (&gt;) è mostrato il classico modello di una LAN.</w:t>
      </w:r>
    </w:p>
    <w:p w14:paraId="1B613B22" w14:textId="30ADA8D5" w:rsidR="003D6193" w:rsidRPr="003D6193" w:rsidRDefault="003D6193" w:rsidP="00125F92">
      <w:pPr>
        <w:tabs>
          <w:tab w:val="left" w:pos="2600"/>
        </w:tabs>
      </w:pPr>
      <w:r>
        <w:t xml:space="preserve">I </w:t>
      </w:r>
      <w:r w:rsidRPr="003D6193">
        <w:rPr>
          <w:b/>
          <w:bCs/>
        </w:rPr>
        <w:t>distribution</w:t>
      </w:r>
      <w:r>
        <w:t xml:space="preserve"> vengono collegati ad altri switch per favorire la “distribuzione” dei frame nella lan, vengono settati come root.</w:t>
      </w:r>
    </w:p>
    <w:p w14:paraId="168394BD" w14:textId="2A5A3D10" w:rsidR="003D6193" w:rsidRPr="003D6193" w:rsidRDefault="003D6193" w:rsidP="00125F92">
      <w:pPr>
        <w:tabs>
          <w:tab w:val="left" w:pos="2600"/>
        </w:tabs>
      </w:pPr>
      <w:r>
        <w:t xml:space="preserve">Gli </w:t>
      </w:r>
      <w:r w:rsidRPr="003D6193">
        <w:rPr>
          <w:b/>
          <w:bCs/>
        </w:rPr>
        <w:t>access</w:t>
      </w:r>
      <w:r>
        <w:t xml:space="preserve"> invece connettono agli endpoint device.</w:t>
      </w:r>
    </w:p>
    <w:p w14:paraId="7185A95E" w14:textId="3DD0B29D" w:rsidR="003D6193" w:rsidRDefault="003D6193" w:rsidP="00125F92">
      <w:pPr>
        <w:tabs>
          <w:tab w:val="left" w:pos="2600"/>
        </w:tabs>
      </w:pPr>
    </w:p>
    <w:p w14:paraId="0FF7B63B" w14:textId="6B067D98" w:rsidR="00684329" w:rsidRPr="00EF5349" w:rsidRDefault="00684329" w:rsidP="00125F92">
      <w:pPr>
        <w:tabs>
          <w:tab w:val="left" w:pos="2600"/>
        </w:tabs>
        <w:rPr>
          <w:b/>
          <w:bCs/>
          <w:sz w:val="26"/>
          <w:szCs w:val="26"/>
        </w:rPr>
      </w:pPr>
      <w:r w:rsidRPr="00EF5349">
        <w:rPr>
          <w:b/>
          <w:bCs/>
          <w:sz w:val="26"/>
          <w:szCs w:val="26"/>
        </w:rPr>
        <w:t>Bridge ID e System ID extension</w:t>
      </w:r>
    </w:p>
    <w:p w14:paraId="12C63F20" w14:textId="1F1A91E9" w:rsidR="003D6193" w:rsidRDefault="00684329" w:rsidP="00125F92">
      <w:pPr>
        <w:tabs>
          <w:tab w:val="left" w:pos="2600"/>
        </w:tabs>
      </w:pPr>
      <w:r w:rsidRPr="00684329">
        <w:t xml:space="preserve">Originariamente il </w:t>
      </w:r>
      <w:r w:rsidRPr="00684329">
        <w:rPr>
          <w:b/>
          <w:bCs/>
        </w:rPr>
        <w:t>BID</w:t>
      </w:r>
      <w:r w:rsidRPr="00684329">
        <w:t xml:space="preserve"> era formato d</w:t>
      </w:r>
      <w:r>
        <w:t xml:space="preserve">a </w:t>
      </w:r>
      <w:r w:rsidRPr="00684329">
        <w:rPr>
          <w:b/>
          <w:bCs/>
        </w:rPr>
        <w:t>2 byte di priority field e 6 byte per MAC Address</w:t>
      </w:r>
      <w:r>
        <w:t xml:space="preserve">, ora invece per supportare l’utilizzo delle </w:t>
      </w:r>
      <w:r w:rsidRPr="00684329">
        <w:rPr>
          <w:b/>
          <w:bCs/>
        </w:rPr>
        <w:t>VLANs</w:t>
      </w:r>
      <w:r>
        <w:rPr>
          <w:b/>
          <w:bCs/>
        </w:rPr>
        <w:t xml:space="preserve"> </w:t>
      </w:r>
      <w:r>
        <w:t>all’interno dell’MSTP (</w:t>
      </w:r>
      <w:r w:rsidR="009570A3">
        <w:t>Multiple STP</w:t>
      </w:r>
      <w:r>
        <w:t>)</w:t>
      </w:r>
      <w:r w:rsidR="009570A3">
        <w:t>,</w:t>
      </w:r>
      <w:r>
        <w:t xml:space="preserve"> il </w:t>
      </w:r>
      <w:r w:rsidRPr="00684329">
        <w:rPr>
          <w:b/>
          <w:bCs/>
        </w:rPr>
        <w:t>priority field</w:t>
      </w:r>
      <w:r>
        <w:t xml:space="preserve"> viene separato in due campi, </w:t>
      </w:r>
      <w:r w:rsidRPr="00684329">
        <w:rPr>
          <w:b/>
          <w:bCs/>
        </w:rPr>
        <w:t>uno di 4 bit considerato il nuovo priority field, seguito da 12 bit chiamato system id extension</w:t>
      </w:r>
      <w:r>
        <w:t>, che rappresenta il VLAN ID.</w:t>
      </w:r>
    </w:p>
    <w:p w14:paraId="6584080A" w14:textId="70C97DCD" w:rsidR="00684329" w:rsidRDefault="00684329" w:rsidP="00125F92">
      <w:pPr>
        <w:tabs>
          <w:tab w:val="left" w:pos="2600"/>
        </w:tabs>
      </w:pPr>
      <w:r>
        <w:t>I Cisco switch permettono di configurare il BID ma solo i 4 bit, con il comando:</w:t>
      </w:r>
    </w:p>
    <w:p w14:paraId="28737023" w14:textId="6011231B" w:rsidR="00684329" w:rsidRPr="00684329" w:rsidRDefault="00684329" w:rsidP="00125F92">
      <w:pPr>
        <w:tabs>
          <w:tab w:val="left" w:pos="2600"/>
        </w:tabs>
        <w:rPr>
          <w:b/>
          <w:bCs/>
        </w:rPr>
      </w:pPr>
      <w:r w:rsidRPr="00684329">
        <w:rPr>
          <w:b/>
          <w:bCs/>
        </w:rPr>
        <w:t>spanning-tree vlan “</w:t>
      </w:r>
      <w:r w:rsidRPr="00684329">
        <w:rPr>
          <w:b/>
          <w:bCs/>
          <w:i/>
          <w:iCs/>
        </w:rPr>
        <w:t>vlan-id</w:t>
      </w:r>
      <w:r w:rsidRPr="00684329">
        <w:rPr>
          <w:b/>
          <w:bCs/>
        </w:rPr>
        <w:t>” priority “</w:t>
      </w:r>
      <w:r w:rsidRPr="00684329">
        <w:rPr>
          <w:b/>
          <w:bCs/>
          <w:i/>
          <w:iCs/>
        </w:rPr>
        <w:t>x</w:t>
      </w:r>
      <w:r w:rsidRPr="00684329">
        <w:rPr>
          <w:b/>
          <w:bCs/>
        </w:rPr>
        <w:t>”                   Tabella valori con</w:t>
      </w:r>
      <w:r>
        <w:rPr>
          <w:b/>
          <w:bCs/>
        </w:rPr>
        <w:t>figurabili come priority</w:t>
      </w:r>
    </w:p>
    <w:p w14:paraId="7C4F0F36" w14:textId="0C7CB26B" w:rsidR="00684329" w:rsidRDefault="009570A3" w:rsidP="00125F92">
      <w:pPr>
        <w:tabs>
          <w:tab w:val="left" w:pos="2600"/>
        </w:tabs>
        <w:rPr>
          <w:noProof/>
        </w:rPr>
      </w:pPr>
      <w:r>
        <w:rPr>
          <w:noProof/>
        </w:rPr>
        <w:drawing>
          <wp:anchor distT="0" distB="0" distL="114300" distR="114300" simplePos="0" relativeHeight="251716608" behindDoc="0" locked="0" layoutInCell="1" allowOverlap="1" wp14:anchorId="71AA8D7C" wp14:editId="3187CE39">
            <wp:simplePos x="0" y="0"/>
            <wp:positionH relativeFrom="margin">
              <wp:posOffset>2773680</wp:posOffset>
            </wp:positionH>
            <wp:positionV relativeFrom="paragraph">
              <wp:posOffset>-80645</wp:posOffset>
            </wp:positionV>
            <wp:extent cx="3155950" cy="1280652"/>
            <wp:effectExtent l="0" t="0" r="6350" b="0"/>
            <wp:wrapSquare wrapText="bothSides"/>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155950" cy="1280652"/>
                    </a:xfrm>
                    <a:prstGeom prst="rect">
                      <a:avLst/>
                    </a:prstGeom>
                  </pic:spPr>
                </pic:pic>
              </a:graphicData>
            </a:graphic>
            <wp14:sizeRelH relativeFrom="page">
              <wp14:pctWidth>0</wp14:pctWidth>
            </wp14:sizeRelH>
            <wp14:sizeRelV relativeFrom="page">
              <wp14:pctHeight>0</wp14:pctHeight>
            </wp14:sizeRelV>
          </wp:anchor>
        </w:drawing>
      </w:r>
      <w:r w:rsidR="00684329">
        <w:t xml:space="preserve">che richiede un numero decimale tra 0 e 65535, ma non tutti i numeri in questo range funzionano, devono per forza essere </w:t>
      </w:r>
      <w:r w:rsidR="00684329" w:rsidRPr="00684329">
        <w:rPr>
          <w:b/>
          <w:bCs/>
        </w:rPr>
        <w:t>multipli di 4096</w:t>
      </w:r>
      <w:r w:rsidR="00684329">
        <w:t>.</w:t>
      </w:r>
      <w:r w:rsidR="00684329" w:rsidRPr="00684329">
        <w:rPr>
          <w:noProof/>
        </w:rPr>
        <w:t xml:space="preserve"> </w:t>
      </w:r>
    </w:p>
    <w:p w14:paraId="1A00C945" w14:textId="715C4F65" w:rsidR="00684329" w:rsidRDefault="00684329" w:rsidP="00125F92">
      <w:pPr>
        <w:tabs>
          <w:tab w:val="left" w:pos="2600"/>
        </w:tabs>
        <w:rPr>
          <w:noProof/>
        </w:rPr>
      </w:pPr>
    </w:p>
    <w:p w14:paraId="566BFD3C" w14:textId="6245530C" w:rsidR="00684329" w:rsidRDefault="00684329" w:rsidP="00125F92">
      <w:pPr>
        <w:tabs>
          <w:tab w:val="left" w:pos="2600"/>
        </w:tabs>
        <w:rPr>
          <w:noProof/>
        </w:rPr>
      </w:pPr>
    </w:p>
    <w:p w14:paraId="0654CD1E" w14:textId="78A59D15" w:rsidR="00684329" w:rsidRDefault="00684329" w:rsidP="00125F92">
      <w:pPr>
        <w:tabs>
          <w:tab w:val="left" w:pos="2600"/>
        </w:tabs>
        <w:rPr>
          <w:noProof/>
        </w:rPr>
      </w:pPr>
      <w:r>
        <w:rPr>
          <w:noProof/>
        </w:rPr>
        <w:t>Questo MSTP</w:t>
      </w:r>
      <w:r w:rsidR="009570A3">
        <w:rPr>
          <w:noProof/>
        </w:rPr>
        <w:t xml:space="preserve"> consente di configurare due switch come più papabili per diventare root switch, con i comandi:</w:t>
      </w:r>
    </w:p>
    <w:p w14:paraId="04881476" w14:textId="48AE8959" w:rsidR="009570A3" w:rsidRPr="009570A3" w:rsidRDefault="009570A3" w:rsidP="00125F92">
      <w:pPr>
        <w:tabs>
          <w:tab w:val="left" w:pos="2600"/>
        </w:tabs>
        <w:rPr>
          <w:b/>
          <w:bCs/>
          <w:noProof/>
          <w:lang w:val="nl-NL"/>
        </w:rPr>
      </w:pPr>
      <w:r w:rsidRPr="009570A3">
        <w:rPr>
          <w:b/>
          <w:bCs/>
          <w:noProof/>
          <w:lang w:val="nl-NL"/>
        </w:rPr>
        <w:t xml:space="preserve">spanning-tree vlan </w:t>
      </w:r>
      <w:r>
        <w:rPr>
          <w:b/>
          <w:bCs/>
          <w:noProof/>
          <w:lang w:val="nl-NL"/>
        </w:rPr>
        <w:t>“</w:t>
      </w:r>
      <w:r w:rsidRPr="009570A3">
        <w:rPr>
          <w:b/>
          <w:bCs/>
          <w:noProof/>
          <w:lang w:val="nl-NL"/>
        </w:rPr>
        <w:t>x</w:t>
      </w:r>
      <w:r>
        <w:rPr>
          <w:b/>
          <w:bCs/>
          <w:noProof/>
          <w:lang w:val="nl-NL"/>
        </w:rPr>
        <w:t>”</w:t>
      </w:r>
      <w:r w:rsidRPr="009570A3">
        <w:rPr>
          <w:b/>
          <w:bCs/>
          <w:noProof/>
          <w:lang w:val="nl-NL"/>
        </w:rPr>
        <w:t xml:space="preserve"> root primary</w:t>
      </w:r>
    </w:p>
    <w:p w14:paraId="6FD35C24" w14:textId="5206876C" w:rsidR="009570A3" w:rsidRPr="009570A3" w:rsidRDefault="009570A3" w:rsidP="00125F92">
      <w:pPr>
        <w:tabs>
          <w:tab w:val="left" w:pos="2600"/>
        </w:tabs>
        <w:rPr>
          <w:b/>
          <w:bCs/>
          <w:noProof/>
          <w:lang w:val="nl-NL"/>
        </w:rPr>
      </w:pPr>
      <w:r w:rsidRPr="009570A3">
        <w:rPr>
          <w:b/>
          <w:bCs/>
          <w:noProof/>
          <w:lang w:val="nl-NL"/>
        </w:rPr>
        <w:t xml:space="preserve">spanning-tree vlan </w:t>
      </w:r>
      <w:r>
        <w:rPr>
          <w:b/>
          <w:bCs/>
          <w:noProof/>
          <w:lang w:val="nl-NL"/>
        </w:rPr>
        <w:t>“</w:t>
      </w:r>
      <w:r w:rsidRPr="009570A3">
        <w:rPr>
          <w:b/>
          <w:bCs/>
          <w:noProof/>
          <w:lang w:val="nl-NL"/>
        </w:rPr>
        <w:t>x</w:t>
      </w:r>
      <w:r>
        <w:rPr>
          <w:b/>
          <w:bCs/>
          <w:noProof/>
          <w:lang w:val="nl-NL"/>
        </w:rPr>
        <w:t>”</w:t>
      </w:r>
      <w:r w:rsidRPr="009570A3">
        <w:rPr>
          <w:b/>
          <w:bCs/>
          <w:noProof/>
          <w:lang w:val="nl-NL"/>
        </w:rPr>
        <w:t xml:space="preserve"> root secondary</w:t>
      </w:r>
    </w:p>
    <w:p w14:paraId="0394E07C" w14:textId="3AF643DC" w:rsidR="00684329" w:rsidRPr="009570A3" w:rsidRDefault="009570A3" w:rsidP="00125F92">
      <w:pPr>
        <w:tabs>
          <w:tab w:val="left" w:pos="2600"/>
        </w:tabs>
        <w:rPr>
          <w:noProof/>
        </w:rPr>
      </w:pPr>
      <w:r w:rsidRPr="009570A3">
        <w:rPr>
          <w:noProof/>
        </w:rPr>
        <w:t xml:space="preserve">Questi due comandi impongono </w:t>
      </w:r>
      <w:r>
        <w:rPr>
          <w:noProof/>
        </w:rPr>
        <w:t xml:space="preserve">allo switch di prendere una decisione basandosi sul priority value, ma immagazzinando il valore scelto come priority value del comando </w:t>
      </w:r>
      <w:r w:rsidRPr="009570A3">
        <w:rPr>
          <w:b/>
          <w:bCs/>
          <w:noProof/>
        </w:rPr>
        <w:t>spanning-tree vlan “x” priority “</w:t>
      </w:r>
      <w:r w:rsidRPr="009570A3">
        <w:rPr>
          <w:b/>
          <w:bCs/>
          <w:i/>
          <w:iCs/>
          <w:noProof/>
        </w:rPr>
        <w:t>value</w:t>
      </w:r>
      <w:r>
        <w:rPr>
          <w:noProof/>
        </w:rPr>
        <w:t>”.</w:t>
      </w:r>
    </w:p>
    <w:p w14:paraId="7E03924B" w14:textId="77777777" w:rsidR="00EF5349" w:rsidRDefault="00EF5349" w:rsidP="00125F92">
      <w:pPr>
        <w:tabs>
          <w:tab w:val="left" w:pos="2600"/>
        </w:tabs>
        <w:rPr>
          <w:noProof/>
        </w:rPr>
      </w:pPr>
      <w:r>
        <w:rPr>
          <w:noProof/>
        </w:rPr>
        <w:t xml:space="preserve">Usando il primo comando, lo switch diventerà root e autoimposterà la sua priority a 24576 o 4096. </w:t>
      </w:r>
    </w:p>
    <w:p w14:paraId="3E3F371F" w14:textId="604B9F6E" w:rsidR="006B3888" w:rsidRDefault="00EF5349" w:rsidP="00125F92">
      <w:pPr>
        <w:tabs>
          <w:tab w:val="left" w:pos="2600"/>
        </w:tabs>
        <w:rPr>
          <w:noProof/>
        </w:rPr>
      </w:pPr>
      <w:r>
        <w:rPr>
          <w:noProof/>
        </w:rPr>
        <w:t>Nel caso si usi il terzo comando per settare la priority, se quest’ultima è minore di quella del root switch, quello switch diventerà root.</w:t>
      </w:r>
    </w:p>
    <w:p w14:paraId="50301DF8" w14:textId="62CCAF70" w:rsidR="00EF5349" w:rsidRDefault="00EF5349" w:rsidP="00125F92">
      <w:pPr>
        <w:tabs>
          <w:tab w:val="left" w:pos="2600"/>
        </w:tabs>
        <w:rPr>
          <w:noProof/>
        </w:rPr>
      </w:pPr>
    </w:p>
    <w:p w14:paraId="61735585" w14:textId="545F49A8" w:rsidR="00C33C45" w:rsidRPr="00C33C45" w:rsidRDefault="00C33C45" w:rsidP="00125F92">
      <w:pPr>
        <w:tabs>
          <w:tab w:val="left" w:pos="2600"/>
        </w:tabs>
        <w:rPr>
          <w:b/>
          <w:bCs/>
          <w:noProof/>
          <w:sz w:val="26"/>
          <w:szCs w:val="26"/>
        </w:rPr>
      </w:pPr>
      <w:r w:rsidRPr="00C33C45">
        <w:rPr>
          <w:b/>
          <w:bCs/>
          <w:noProof/>
          <w:sz w:val="26"/>
          <w:szCs w:val="26"/>
        </w:rPr>
        <w:t>Differenze fra RSTP e RPVST+</w:t>
      </w:r>
    </w:p>
    <w:p w14:paraId="787D6B5F" w14:textId="77777777" w:rsidR="00C33C45" w:rsidRDefault="00C33C45" w:rsidP="00125F92">
      <w:pPr>
        <w:tabs>
          <w:tab w:val="left" w:pos="2600"/>
        </w:tabs>
        <w:rPr>
          <w:noProof/>
        </w:rPr>
      </w:pPr>
      <w:r>
        <w:rPr>
          <w:noProof/>
        </w:rPr>
        <w:t xml:space="preserve">RSTP e il RPVST+ usano i meccanismi del RSTP, ma RPVST+ usa questi meccanismi per ogni singola VLAN, cosa che non fa RSTP. </w:t>
      </w:r>
    </w:p>
    <w:p w14:paraId="3BAA9484" w14:textId="7E8D1FC2" w:rsidR="00684329" w:rsidRDefault="00C33C45" w:rsidP="00125F92">
      <w:pPr>
        <w:tabs>
          <w:tab w:val="left" w:pos="2600"/>
        </w:tabs>
        <w:rPr>
          <w:noProof/>
        </w:rPr>
      </w:pPr>
      <w:r>
        <w:rPr>
          <w:noProof/>
        </w:rPr>
        <w:t>I due metodi differiscono come segue:</w:t>
      </w:r>
    </w:p>
    <w:p w14:paraId="0708463F" w14:textId="012E5306" w:rsidR="00C33C45" w:rsidRDefault="00C33C45" w:rsidP="00C5794A">
      <w:pPr>
        <w:pStyle w:val="Paragrafoelenco"/>
        <w:numPr>
          <w:ilvl w:val="0"/>
          <w:numId w:val="21"/>
        </w:numPr>
        <w:tabs>
          <w:tab w:val="left" w:pos="2600"/>
        </w:tabs>
        <w:rPr>
          <w:noProof/>
        </w:rPr>
      </w:pPr>
      <w:r>
        <w:rPr>
          <w:noProof/>
        </w:rPr>
        <w:t>RSTP crea un solo tree (CST), mentre RPVST+ crea un tree per ogni VLAN.</w:t>
      </w:r>
    </w:p>
    <w:p w14:paraId="6933B1F8" w14:textId="1313EBF9" w:rsidR="00C33C45" w:rsidRDefault="00C33C45" w:rsidP="00C5794A">
      <w:pPr>
        <w:pStyle w:val="Paragrafoelenco"/>
        <w:numPr>
          <w:ilvl w:val="0"/>
          <w:numId w:val="21"/>
        </w:numPr>
        <w:tabs>
          <w:tab w:val="left" w:pos="2600"/>
        </w:tabs>
        <w:rPr>
          <w:noProof/>
        </w:rPr>
      </w:pPr>
      <w:r>
        <w:rPr>
          <w:noProof/>
        </w:rPr>
        <w:t>RSTP manda un set di mex (BPDU) per tutto il network, senza tener conto del numero di VLAN. Mentre RPVST+ manda un set di mex per ogni VLAN.</w:t>
      </w:r>
    </w:p>
    <w:p w14:paraId="7E505FB5" w14:textId="213C92E2" w:rsidR="00C33C45" w:rsidRDefault="00C33C45" w:rsidP="00C5794A">
      <w:pPr>
        <w:pStyle w:val="Paragrafoelenco"/>
        <w:numPr>
          <w:ilvl w:val="0"/>
          <w:numId w:val="21"/>
        </w:numPr>
        <w:tabs>
          <w:tab w:val="left" w:pos="2600"/>
        </w:tabs>
        <w:rPr>
          <w:noProof/>
        </w:rPr>
      </w:pPr>
      <w:r>
        <w:rPr>
          <w:noProof/>
        </w:rPr>
        <w:t>RSTP e RPVST+ usano due differenti destination MAC Address: RSTP usa il multicast MAC Address 0180.C200.0000 (IEEE standard), mentre RPVST+ usa il multicast MAC Address 0100.0CCC.CCCD (Cisco).</w:t>
      </w:r>
    </w:p>
    <w:p w14:paraId="2BDBB86D" w14:textId="2114FEA3" w:rsidR="00C33C45" w:rsidRDefault="00C33C45" w:rsidP="00C5794A">
      <w:pPr>
        <w:pStyle w:val="Paragrafoelenco"/>
        <w:numPr>
          <w:ilvl w:val="0"/>
          <w:numId w:val="21"/>
        </w:numPr>
        <w:tabs>
          <w:tab w:val="left" w:pos="2600"/>
        </w:tabs>
        <w:rPr>
          <w:noProof/>
        </w:rPr>
      </w:pPr>
      <w:r>
        <w:rPr>
          <w:noProof/>
        </w:rPr>
        <w:t>Quando si trasmettono mex su un VLAN trunk, RSTP manda i mex alla Native VLAN senza header. RPVST+ invece manda ogni VLAN message alla propria VLAN con un header.</w:t>
      </w:r>
    </w:p>
    <w:p w14:paraId="3D797F0B" w14:textId="0378BA64" w:rsidR="00C33C45" w:rsidRDefault="00C33C45" w:rsidP="00C5794A">
      <w:pPr>
        <w:pStyle w:val="Paragrafoelenco"/>
        <w:numPr>
          <w:ilvl w:val="0"/>
          <w:numId w:val="21"/>
        </w:numPr>
        <w:tabs>
          <w:tab w:val="left" w:pos="2600"/>
        </w:tabs>
        <w:rPr>
          <w:noProof/>
        </w:rPr>
      </w:pPr>
      <w:r w:rsidRPr="008D64AD">
        <w:rPr>
          <w:noProof/>
        </w:rPr>
        <w:t>RPVST+ aggiunge un extra type-length</w:t>
      </w:r>
      <w:r w:rsidR="008D64AD" w:rsidRPr="008D64AD">
        <w:rPr>
          <w:noProof/>
        </w:rPr>
        <w:t xml:space="preserve"> value (TLV) al BPDU che identifica VLAN ID, mentre RST</w:t>
      </w:r>
      <w:r w:rsidR="008D64AD">
        <w:rPr>
          <w:noProof/>
        </w:rPr>
        <w:t>P non lo fa perché ignora le VLAN.</w:t>
      </w:r>
    </w:p>
    <w:p w14:paraId="1BF7290C" w14:textId="77777777" w:rsidR="008D64AD" w:rsidRDefault="008D64AD" w:rsidP="00C5794A">
      <w:pPr>
        <w:pStyle w:val="Paragrafoelenco"/>
        <w:numPr>
          <w:ilvl w:val="0"/>
          <w:numId w:val="21"/>
        </w:numPr>
        <w:tabs>
          <w:tab w:val="left" w:pos="2600"/>
        </w:tabs>
        <w:rPr>
          <w:noProof/>
        </w:rPr>
      </w:pPr>
      <w:r>
        <w:rPr>
          <w:noProof/>
        </w:rPr>
        <w:t>Entrambi hanno un priority field di 16 bit, di cui 12 dedicati al system ID extension. RSTP setta questo valore a 0000.0000.0000 perché ignora le VLAN, mentre RPVST+ usa VLAN ID.</w:t>
      </w:r>
    </w:p>
    <w:p w14:paraId="418D8C7F" w14:textId="77777777" w:rsidR="008D64AD" w:rsidRDefault="008D64AD" w:rsidP="008D64AD">
      <w:pPr>
        <w:tabs>
          <w:tab w:val="left" w:pos="2600"/>
        </w:tabs>
        <w:rPr>
          <w:b/>
          <w:bCs/>
          <w:noProof/>
        </w:rPr>
      </w:pPr>
    </w:p>
    <w:p w14:paraId="0FA1170F" w14:textId="56674407" w:rsidR="008D64AD" w:rsidRDefault="008D64AD" w:rsidP="008D64AD">
      <w:pPr>
        <w:tabs>
          <w:tab w:val="left" w:pos="2600"/>
        </w:tabs>
        <w:rPr>
          <w:noProof/>
        </w:rPr>
      </w:pPr>
      <w:r w:rsidRPr="008D64AD">
        <w:rPr>
          <w:b/>
          <w:bCs/>
          <w:noProof/>
        </w:rPr>
        <w:t>Port Cost</w:t>
      </w:r>
      <w:r>
        <w:rPr>
          <w:noProof/>
        </w:rPr>
        <w:t xml:space="preserve">: </w:t>
      </w:r>
      <w:r w:rsidR="00013E7D">
        <w:rPr>
          <w:noProof/>
        </w:rPr>
        <w:t>con</w:t>
      </w:r>
      <w:r w:rsidR="00067D46">
        <w:rPr>
          <w:noProof/>
        </w:rPr>
        <w:t xml:space="preserve"> il</w:t>
      </w:r>
      <w:r>
        <w:rPr>
          <w:noProof/>
        </w:rPr>
        <w:t xml:space="preserve"> comando  </w:t>
      </w:r>
      <w:r w:rsidRPr="008D64AD">
        <w:rPr>
          <w:b/>
          <w:bCs/>
          <w:noProof/>
        </w:rPr>
        <w:t>spanning-tree [</w:t>
      </w:r>
      <w:r w:rsidRPr="008D64AD">
        <w:rPr>
          <w:b/>
          <w:bCs/>
          <w:i/>
          <w:iCs/>
          <w:noProof/>
        </w:rPr>
        <w:t>vlan x</w:t>
      </w:r>
      <w:r w:rsidRPr="008D64AD">
        <w:rPr>
          <w:b/>
          <w:bCs/>
          <w:noProof/>
        </w:rPr>
        <w:t xml:space="preserve">] cost </w:t>
      </w:r>
      <w:r w:rsidRPr="008D64AD">
        <w:rPr>
          <w:b/>
          <w:bCs/>
          <w:i/>
          <w:iCs/>
          <w:noProof/>
        </w:rPr>
        <w:t>y</w:t>
      </w:r>
      <w:r>
        <w:rPr>
          <w:b/>
          <w:bCs/>
          <w:i/>
          <w:iCs/>
          <w:noProof/>
        </w:rPr>
        <w:t xml:space="preserve"> </w:t>
      </w:r>
      <w:r>
        <w:rPr>
          <w:noProof/>
        </w:rPr>
        <w:t>permette di settare il cost per le interfacce.</w:t>
      </w:r>
    </w:p>
    <w:p w14:paraId="201035F3" w14:textId="093CAD85" w:rsidR="008D64AD" w:rsidRPr="008D64AD" w:rsidRDefault="008D64AD" w:rsidP="008D64AD">
      <w:pPr>
        <w:tabs>
          <w:tab w:val="left" w:pos="2600"/>
        </w:tabs>
        <w:rPr>
          <w:noProof/>
        </w:rPr>
      </w:pPr>
      <w:r>
        <w:rPr>
          <w:noProof/>
        </w:rPr>
        <w:t>Puo essere usato sia per tutte le VLAN che per una specifica VLAN di quella porta</w:t>
      </w:r>
      <w:r w:rsidR="00322A0F">
        <w:rPr>
          <w:noProof/>
        </w:rPr>
        <w:t>. Cambiare i costi, cambia anche il root cost degli switch, il quale impatta sulla scelta della RP e DP.</w:t>
      </w:r>
    </w:p>
    <w:p w14:paraId="067E0730" w14:textId="77777777" w:rsidR="008D64AD" w:rsidRPr="008D64AD" w:rsidRDefault="008D64AD" w:rsidP="008D64AD">
      <w:pPr>
        <w:tabs>
          <w:tab w:val="left" w:pos="2600"/>
        </w:tabs>
        <w:rPr>
          <w:noProof/>
        </w:rPr>
      </w:pPr>
    </w:p>
    <w:p w14:paraId="040985F2" w14:textId="663E9065" w:rsidR="00684329" w:rsidRPr="00E943DD" w:rsidRDefault="00E943DD" w:rsidP="00125F92">
      <w:pPr>
        <w:tabs>
          <w:tab w:val="left" w:pos="2600"/>
        </w:tabs>
        <w:rPr>
          <w:b/>
          <w:bCs/>
          <w:noProof/>
          <w:sz w:val="26"/>
          <w:szCs w:val="26"/>
        </w:rPr>
      </w:pPr>
      <w:r w:rsidRPr="00E943DD">
        <w:rPr>
          <w:b/>
          <w:bCs/>
          <w:noProof/>
          <w:sz w:val="26"/>
          <w:szCs w:val="26"/>
        </w:rPr>
        <w:t>EtherChannel</w:t>
      </w:r>
    </w:p>
    <w:p w14:paraId="2C5FAB57" w14:textId="1AA13A83" w:rsidR="00684329" w:rsidRPr="008D64AD" w:rsidRDefault="00E943DD" w:rsidP="00125F92">
      <w:pPr>
        <w:tabs>
          <w:tab w:val="left" w:pos="2600"/>
        </w:tabs>
        <w:rPr>
          <w:noProof/>
        </w:rPr>
      </w:pPr>
      <w:r>
        <w:rPr>
          <w:noProof/>
        </w:rPr>
        <w:t>Come già visto gli switch trattano i multipli collegamenti paralleli fra loro, come uno solo, chiamato EtherChannel. Quest’ultimo serve per bilanciare il traffico in tutti i link.</w:t>
      </w:r>
    </w:p>
    <w:p w14:paraId="14AA59AA" w14:textId="77777777" w:rsidR="00E943DD" w:rsidRPr="00E943DD" w:rsidRDefault="00E943DD" w:rsidP="00E943DD">
      <w:pPr>
        <w:tabs>
          <w:tab w:val="left" w:pos="2600"/>
        </w:tabs>
        <w:rPr>
          <w:b/>
          <w:bCs/>
          <w:noProof/>
          <w:sz w:val="26"/>
          <w:szCs w:val="26"/>
        </w:rPr>
      </w:pPr>
      <w:r w:rsidRPr="00E943DD">
        <w:rPr>
          <w:b/>
          <w:bCs/>
          <w:noProof/>
          <w:sz w:val="26"/>
          <w:szCs w:val="26"/>
        </w:rPr>
        <w:t>Configurare un EtherChannel</w:t>
      </w:r>
    </w:p>
    <w:p w14:paraId="6F25CF66" w14:textId="77A14E92" w:rsidR="00684329" w:rsidRDefault="00E943DD" w:rsidP="00125F92">
      <w:pPr>
        <w:tabs>
          <w:tab w:val="left" w:pos="2600"/>
        </w:tabs>
      </w:pPr>
      <w:r>
        <w:t xml:space="preserve">Per configurarlo tutte le porte desiderate devono far parte dello stesso channel, </w:t>
      </w:r>
      <w:r w:rsidR="004C456A">
        <w:t xml:space="preserve">usando su ogni interfaccia il comando </w:t>
      </w:r>
      <w:r w:rsidR="004C456A" w:rsidRPr="004C456A">
        <w:rPr>
          <w:b/>
          <w:bCs/>
        </w:rPr>
        <w:t>channel-group</w:t>
      </w:r>
      <w:r w:rsidR="004C456A">
        <w:t xml:space="preserve"> con la parola chiave </w:t>
      </w:r>
      <w:r w:rsidR="004C456A" w:rsidRPr="004C456A">
        <w:rPr>
          <w:b/>
          <w:bCs/>
        </w:rPr>
        <w:t>mode</w:t>
      </w:r>
      <w:r w:rsidR="004C456A">
        <w:t xml:space="preserve"> </w:t>
      </w:r>
      <w:r w:rsidR="004C456A" w:rsidRPr="004C456A">
        <w:rPr>
          <w:b/>
          <w:bCs/>
        </w:rPr>
        <w:t>on</w:t>
      </w:r>
      <w:r w:rsidR="004C456A">
        <w:rPr>
          <w:b/>
          <w:bCs/>
        </w:rPr>
        <w:t xml:space="preserve"> </w:t>
      </w:r>
      <w:r w:rsidR="004C456A">
        <w:t>e tutte con lo stesso numero.</w:t>
      </w:r>
    </w:p>
    <w:p w14:paraId="025028EF" w14:textId="05F709A8" w:rsidR="004C456A" w:rsidRDefault="004C456A" w:rsidP="00125F92">
      <w:pPr>
        <w:tabs>
          <w:tab w:val="left" w:pos="2600"/>
        </w:tabs>
      </w:pPr>
      <w:r>
        <w:rPr>
          <w:noProof/>
        </w:rPr>
        <w:lastRenderedPageBreak/>
        <w:drawing>
          <wp:anchor distT="0" distB="0" distL="114300" distR="114300" simplePos="0" relativeHeight="251717632" behindDoc="0" locked="0" layoutInCell="1" allowOverlap="1" wp14:anchorId="3F8A05E5" wp14:editId="1A77E17C">
            <wp:simplePos x="0" y="0"/>
            <wp:positionH relativeFrom="column">
              <wp:posOffset>3801110</wp:posOffset>
            </wp:positionH>
            <wp:positionV relativeFrom="paragraph">
              <wp:posOffset>8255</wp:posOffset>
            </wp:positionV>
            <wp:extent cx="2584450" cy="4034659"/>
            <wp:effectExtent l="0" t="0" r="6350" b="4445"/>
            <wp:wrapSquare wrapText="bothSides"/>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84450" cy="4034659"/>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Per displayare lo status si sa </w:t>
      </w:r>
      <w:r w:rsidRPr="004C456A">
        <w:rPr>
          <w:b/>
          <w:bCs/>
        </w:rPr>
        <w:t>show etherchannel</w:t>
      </w:r>
      <w:r>
        <w:t xml:space="preserve">. </w:t>
      </w:r>
    </w:p>
    <w:p w14:paraId="2E0AA8C2" w14:textId="5DE06E5F" w:rsidR="004C456A" w:rsidRDefault="004C456A" w:rsidP="00125F92">
      <w:pPr>
        <w:tabs>
          <w:tab w:val="left" w:pos="2600"/>
        </w:tabs>
      </w:pPr>
      <w:r>
        <w:t>Per configurarlo si seguono questi due step:</w:t>
      </w:r>
    </w:p>
    <w:p w14:paraId="5003D0A1" w14:textId="68434E6E" w:rsidR="004C456A" w:rsidRDefault="004C456A" w:rsidP="00C5794A">
      <w:pPr>
        <w:pStyle w:val="Paragrafoelenco"/>
        <w:numPr>
          <w:ilvl w:val="0"/>
          <w:numId w:val="22"/>
        </w:numPr>
        <w:tabs>
          <w:tab w:val="left" w:pos="2600"/>
        </w:tabs>
      </w:pPr>
      <w:r>
        <w:t xml:space="preserve">Usare il comando </w:t>
      </w:r>
      <w:r w:rsidRPr="004C456A">
        <w:rPr>
          <w:b/>
          <w:bCs/>
        </w:rPr>
        <w:t xml:space="preserve">channel-group </w:t>
      </w:r>
      <w:r>
        <w:rPr>
          <w:b/>
          <w:bCs/>
        </w:rPr>
        <w:t>“</w:t>
      </w:r>
      <w:r w:rsidRPr="004C456A">
        <w:rPr>
          <w:b/>
          <w:bCs/>
          <w:i/>
          <w:iCs/>
        </w:rPr>
        <w:t>number</w:t>
      </w:r>
      <w:r>
        <w:rPr>
          <w:b/>
          <w:bCs/>
        </w:rPr>
        <w:t>”</w:t>
      </w:r>
      <w:r w:rsidRPr="004C456A">
        <w:rPr>
          <w:b/>
          <w:bCs/>
        </w:rPr>
        <w:t xml:space="preserve"> mode on</w:t>
      </w:r>
      <w:r>
        <w:rPr>
          <w:b/>
          <w:bCs/>
        </w:rPr>
        <w:t xml:space="preserve"> </w:t>
      </w:r>
      <w:r>
        <w:t>nella interface config mode, per ogni porta che deve far parte del channel.</w:t>
      </w:r>
    </w:p>
    <w:p w14:paraId="36A8C85F" w14:textId="68460486" w:rsidR="004C456A" w:rsidRDefault="004C456A" w:rsidP="00C5794A">
      <w:pPr>
        <w:pStyle w:val="Paragrafoelenco"/>
        <w:numPr>
          <w:ilvl w:val="0"/>
          <w:numId w:val="22"/>
        </w:numPr>
        <w:tabs>
          <w:tab w:val="left" w:pos="2600"/>
        </w:tabs>
      </w:pPr>
      <w:r>
        <w:t>Usare lo stesso numero per tutti i comandi sullo stesso switch, ma il channel group degli switch vicini può essere diverso.</w:t>
      </w:r>
    </w:p>
    <w:p w14:paraId="0C3DB6D8" w14:textId="46D1D699" w:rsidR="004C456A" w:rsidRDefault="004C456A" w:rsidP="004C456A">
      <w:pPr>
        <w:tabs>
          <w:tab w:val="left" w:pos="2600"/>
        </w:tabs>
      </w:pPr>
    </w:p>
    <w:p w14:paraId="314714C8" w14:textId="77777777" w:rsidR="004D18E5" w:rsidRDefault="004D18E5" w:rsidP="004C456A">
      <w:pPr>
        <w:tabs>
          <w:tab w:val="left" w:pos="2600"/>
        </w:tabs>
      </w:pPr>
    </w:p>
    <w:p w14:paraId="690B7339" w14:textId="77777777" w:rsidR="004D18E5" w:rsidRDefault="004D18E5" w:rsidP="004C456A">
      <w:pPr>
        <w:tabs>
          <w:tab w:val="left" w:pos="2600"/>
        </w:tabs>
      </w:pPr>
    </w:p>
    <w:p w14:paraId="5E047918" w14:textId="77777777" w:rsidR="004D18E5" w:rsidRDefault="004D18E5" w:rsidP="004C456A">
      <w:pPr>
        <w:tabs>
          <w:tab w:val="left" w:pos="2600"/>
        </w:tabs>
      </w:pPr>
    </w:p>
    <w:p w14:paraId="4769A46A" w14:textId="77777777" w:rsidR="004D18E5" w:rsidRDefault="004D18E5" w:rsidP="004C456A">
      <w:pPr>
        <w:tabs>
          <w:tab w:val="left" w:pos="2600"/>
        </w:tabs>
      </w:pPr>
    </w:p>
    <w:p w14:paraId="2386C2DF" w14:textId="77777777" w:rsidR="004D18E5" w:rsidRDefault="004D18E5" w:rsidP="004C456A">
      <w:pPr>
        <w:tabs>
          <w:tab w:val="left" w:pos="2600"/>
        </w:tabs>
      </w:pPr>
    </w:p>
    <w:p w14:paraId="736E044E" w14:textId="77777777" w:rsidR="004D18E5" w:rsidRDefault="004D18E5" w:rsidP="004C456A">
      <w:pPr>
        <w:tabs>
          <w:tab w:val="left" w:pos="2600"/>
        </w:tabs>
      </w:pPr>
    </w:p>
    <w:p w14:paraId="6FC8BF55" w14:textId="77777777" w:rsidR="004D18E5" w:rsidRDefault="004D18E5" w:rsidP="004C456A">
      <w:pPr>
        <w:tabs>
          <w:tab w:val="left" w:pos="2600"/>
        </w:tabs>
      </w:pPr>
    </w:p>
    <w:p w14:paraId="3BDCE835" w14:textId="77777777" w:rsidR="004D18E5" w:rsidRDefault="004D18E5" w:rsidP="004C456A">
      <w:pPr>
        <w:tabs>
          <w:tab w:val="left" w:pos="2600"/>
        </w:tabs>
      </w:pPr>
    </w:p>
    <w:p w14:paraId="7B2281AC" w14:textId="24C50D53" w:rsidR="004D18E5" w:rsidRDefault="004D18E5" w:rsidP="004C456A">
      <w:pPr>
        <w:tabs>
          <w:tab w:val="left" w:pos="2600"/>
        </w:tabs>
        <w:rPr>
          <w:b/>
          <w:bCs/>
          <w:sz w:val="26"/>
          <w:szCs w:val="26"/>
        </w:rPr>
      </w:pPr>
      <w:r w:rsidRPr="004D18E5">
        <w:rPr>
          <w:b/>
          <w:bCs/>
          <w:sz w:val="26"/>
          <w:szCs w:val="26"/>
        </w:rPr>
        <w:t>Configurare dinamicamente EtherChannel</w:t>
      </w:r>
    </w:p>
    <w:p w14:paraId="369CFB59" w14:textId="268916AA" w:rsidR="004D18E5" w:rsidRDefault="004D18E5" w:rsidP="004C456A">
      <w:pPr>
        <w:tabs>
          <w:tab w:val="left" w:pos="2600"/>
        </w:tabs>
      </w:pPr>
      <w:r>
        <w:t>Oltre alla configurazione manuale, i Cisco switch supportano una configurazione che usa protocolli dinamici per negoziare quando un link deve diventare parte di un EtherChannel o no. Questi protocolli inviano mex verso gli switch vicini scoprendo quando un link passa i controlli, se li passa il link viene aggiunto all’EtherChannel, altrimenti messo in down state e non usato (se non passa i controlli).</w:t>
      </w:r>
    </w:p>
    <w:p w14:paraId="6F4BF010" w14:textId="61073ECB" w:rsidR="004D18E5" w:rsidRDefault="004D18E5" w:rsidP="004C456A">
      <w:pPr>
        <w:tabs>
          <w:tab w:val="left" w:pos="2600"/>
        </w:tabs>
      </w:pPr>
      <w:r>
        <w:t xml:space="preserve">Gli switch supportano due protocolli: </w:t>
      </w:r>
      <w:r w:rsidRPr="004D18E5">
        <w:rPr>
          <w:b/>
          <w:bCs/>
        </w:rPr>
        <w:t>Cisco Port Aggregation Protocol</w:t>
      </w:r>
      <w:r>
        <w:t xml:space="preserve"> (PAgP) e </w:t>
      </w:r>
      <w:r w:rsidRPr="004D18E5">
        <w:rPr>
          <w:b/>
          <w:bCs/>
        </w:rPr>
        <w:t>Link Aggregation Control Procol</w:t>
      </w:r>
      <w:r>
        <w:t xml:space="preserve"> (LACP) della IEEE, entrambi svolgono lo stesso compito con una piccola differenza.</w:t>
      </w:r>
    </w:p>
    <w:p w14:paraId="543445BF" w14:textId="743749F4" w:rsidR="004D18E5" w:rsidRDefault="00EA313F" w:rsidP="004C456A">
      <w:pPr>
        <w:tabs>
          <w:tab w:val="left" w:pos="2600"/>
        </w:tabs>
      </w:pPr>
      <w:r>
        <w:rPr>
          <w:noProof/>
        </w:rPr>
        <w:drawing>
          <wp:anchor distT="0" distB="0" distL="114300" distR="114300" simplePos="0" relativeHeight="251718656" behindDoc="0" locked="0" layoutInCell="1" allowOverlap="1" wp14:anchorId="5C1DDCB3" wp14:editId="52491B7B">
            <wp:simplePos x="0" y="0"/>
            <wp:positionH relativeFrom="column">
              <wp:posOffset>2485751</wp:posOffset>
            </wp:positionH>
            <wp:positionV relativeFrom="paragraph">
              <wp:posOffset>445859</wp:posOffset>
            </wp:positionV>
            <wp:extent cx="3981692" cy="1246809"/>
            <wp:effectExtent l="0" t="0" r="0" b="0"/>
            <wp:wrapSquare wrapText="bothSides"/>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981692" cy="1246809"/>
                    </a:xfrm>
                    <a:prstGeom prst="rect">
                      <a:avLst/>
                    </a:prstGeom>
                  </pic:spPr>
                </pic:pic>
              </a:graphicData>
            </a:graphic>
            <wp14:sizeRelH relativeFrom="page">
              <wp14:pctWidth>0</wp14:pctWidth>
            </wp14:sizeRelH>
            <wp14:sizeRelV relativeFrom="page">
              <wp14:pctHeight>0</wp14:pctHeight>
            </wp14:sizeRelV>
          </wp:anchor>
        </w:drawing>
      </w:r>
      <w:r w:rsidR="004D18E5">
        <w:t xml:space="preserve">Il </w:t>
      </w:r>
      <w:r w:rsidR="004D18E5" w:rsidRPr="00577AE0">
        <w:rPr>
          <w:b/>
          <w:bCs/>
        </w:rPr>
        <w:t>LACP</w:t>
      </w:r>
      <w:r w:rsidR="004D18E5">
        <w:t xml:space="preserve"> supporta </w:t>
      </w:r>
      <w:r w:rsidR="004D18E5" w:rsidRPr="00577AE0">
        <w:rPr>
          <w:b/>
          <w:bCs/>
        </w:rPr>
        <w:t>più link in un channel</w:t>
      </w:r>
      <w:r w:rsidR="004D18E5">
        <w:t xml:space="preserve">, ovvero </w:t>
      </w:r>
      <w:r w:rsidR="004D18E5" w:rsidRPr="00577AE0">
        <w:rPr>
          <w:b/>
          <w:bCs/>
        </w:rPr>
        <w:t>16</w:t>
      </w:r>
      <w:r w:rsidR="004D18E5">
        <w:t xml:space="preserve">, il </w:t>
      </w:r>
      <w:r w:rsidR="004D18E5" w:rsidRPr="00577AE0">
        <w:rPr>
          <w:b/>
          <w:bCs/>
        </w:rPr>
        <w:t>PAgP massimo 8</w:t>
      </w:r>
      <w:r w:rsidR="004D18E5">
        <w:t>. Inoltre il LACP può tenere attivi solo 8 link contemporaneamente, gli altri 8 rimangono in attesa di essere usati nel caso uno degli attivi fallisc</w:t>
      </w:r>
      <w:r w:rsidR="00577AE0">
        <w:t>a.</w:t>
      </w:r>
    </w:p>
    <w:p w14:paraId="2B940A92" w14:textId="26D84450" w:rsidR="00577AE0" w:rsidRPr="004D18E5" w:rsidRDefault="00577AE0" w:rsidP="004C456A">
      <w:pPr>
        <w:tabs>
          <w:tab w:val="left" w:pos="2600"/>
        </w:tabs>
      </w:pPr>
      <w:r>
        <w:t xml:space="preserve">Per configurare i protocolli si usa il comando </w:t>
      </w:r>
      <w:r w:rsidRPr="00577AE0">
        <w:rPr>
          <w:b/>
          <w:bCs/>
        </w:rPr>
        <w:t>channel-group</w:t>
      </w:r>
      <w:r>
        <w:t xml:space="preserve"> con le parole chiavi “</w:t>
      </w:r>
      <w:r w:rsidRPr="00577AE0">
        <w:rPr>
          <w:b/>
          <w:bCs/>
        </w:rPr>
        <w:t>desirable” e “auto</w:t>
      </w:r>
      <w:r>
        <w:t>” per abilitare il PAgP e “</w:t>
      </w:r>
      <w:r w:rsidRPr="00577AE0">
        <w:rPr>
          <w:b/>
          <w:bCs/>
        </w:rPr>
        <w:t>active” e “passive</w:t>
      </w:r>
      <w:r>
        <w:t>” per abilitare il LACP. Usando desirable e active lo switch inizierà la negoziazione.</w:t>
      </w:r>
    </w:p>
    <w:p w14:paraId="56DE0034" w14:textId="3D2ABCA5" w:rsidR="00EA313F" w:rsidRDefault="00EA313F" w:rsidP="004C456A">
      <w:pPr>
        <w:tabs>
          <w:tab w:val="left" w:pos="2600"/>
        </w:tabs>
        <w:rPr>
          <w:noProof/>
        </w:rPr>
      </w:pPr>
    </w:p>
    <w:p w14:paraId="1FDDA29D" w14:textId="197A17F8" w:rsidR="00EA313F" w:rsidRDefault="00EA313F" w:rsidP="004C456A">
      <w:pPr>
        <w:tabs>
          <w:tab w:val="left" w:pos="2600"/>
        </w:tabs>
        <w:rPr>
          <w:b/>
          <w:bCs/>
          <w:noProof/>
          <w:sz w:val="26"/>
          <w:szCs w:val="26"/>
        </w:rPr>
      </w:pPr>
      <w:r w:rsidRPr="00EA313F">
        <w:rPr>
          <w:b/>
          <w:bCs/>
          <w:noProof/>
          <w:sz w:val="26"/>
          <w:szCs w:val="26"/>
        </w:rPr>
        <w:t>Configurazione porte degli EtherChannel</w:t>
      </w:r>
    </w:p>
    <w:p w14:paraId="31EFBD58" w14:textId="292F7B18" w:rsidR="004D18E5" w:rsidRDefault="00EA313F" w:rsidP="004C456A">
      <w:pPr>
        <w:tabs>
          <w:tab w:val="left" w:pos="2600"/>
        </w:tabs>
        <w:rPr>
          <w:noProof/>
        </w:rPr>
      </w:pPr>
      <w:r>
        <w:rPr>
          <w:noProof/>
        </w:rPr>
        <w:t xml:space="preserve">Quando si usa il comando channel-group tutte le altre impostazioni devono essere settate correttamente, altrimenti lo switch potrebbe decidere lo stesso di non usare l’interfaccia all’interno dell’EtherChannel. Prima di usare un’interfaccia nell’EtherChannel lo switch compara le configurazioni con quelle già esistenti all’interno del channel, questa nuova interfaccia deve essere settata nello stesso modo delle interfacce già </w:t>
      </w:r>
      <w:r>
        <w:rPr>
          <w:noProof/>
        </w:rPr>
        <w:lastRenderedPageBreak/>
        <w:t>esistenti, altrimenti lo switch configurerà l’interfaccia come parte del channel</w:t>
      </w:r>
      <w:r w:rsidR="004A52F6">
        <w:rPr>
          <w:noProof/>
        </w:rPr>
        <w:t xml:space="preserve"> ma non la userà e la mette in non-working.</w:t>
      </w:r>
    </w:p>
    <w:p w14:paraId="1D921F16" w14:textId="49DF24FD" w:rsidR="008C3F31" w:rsidRDefault="008C3F31" w:rsidP="004C456A">
      <w:pPr>
        <w:tabs>
          <w:tab w:val="left" w:pos="2600"/>
        </w:tabs>
        <w:rPr>
          <w:noProof/>
        </w:rPr>
      </w:pPr>
      <w:r>
        <w:rPr>
          <w:noProof/>
        </w:rPr>
        <w:t>Lista degli items che lo switch checka sulle interfacce:</w:t>
      </w:r>
    </w:p>
    <w:p w14:paraId="109AEC6F" w14:textId="3B7BB53E" w:rsidR="008C3F31" w:rsidRDefault="008C3F31" w:rsidP="00C5794A">
      <w:pPr>
        <w:pStyle w:val="Paragrafoelenco"/>
        <w:numPr>
          <w:ilvl w:val="0"/>
          <w:numId w:val="18"/>
        </w:numPr>
        <w:tabs>
          <w:tab w:val="left" w:pos="2600"/>
        </w:tabs>
        <w:rPr>
          <w:noProof/>
        </w:rPr>
      </w:pPr>
      <w:r>
        <w:rPr>
          <w:noProof/>
        </w:rPr>
        <w:t>Speed</w:t>
      </w:r>
    </w:p>
    <w:p w14:paraId="1EFE0150" w14:textId="3B2FFC82" w:rsidR="008C3F31" w:rsidRDefault="008C3F31" w:rsidP="00C5794A">
      <w:pPr>
        <w:pStyle w:val="Paragrafoelenco"/>
        <w:numPr>
          <w:ilvl w:val="0"/>
          <w:numId w:val="18"/>
        </w:numPr>
        <w:tabs>
          <w:tab w:val="left" w:pos="2600"/>
        </w:tabs>
        <w:rPr>
          <w:noProof/>
        </w:rPr>
      </w:pPr>
      <w:r>
        <w:rPr>
          <w:noProof/>
        </w:rPr>
        <w:t>Duplex</w:t>
      </w:r>
    </w:p>
    <w:p w14:paraId="3AF6D800" w14:textId="39FF6889" w:rsidR="008C3F31" w:rsidRDefault="008C3F31" w:rsidP="00C5794A">
      <w:pPr>
        <w:pStyle w:val="Paragrafoelenco"/>
        <w:numPr>
          <w:ilvl w:val="0"/>
          <w:numId w:val="18"/>
        </w:numPr>
        <w:tabs>
          <w:tab w:val="left" w:pos="2600"/>
        </w:tabs>
        <w:rPr>
          <w:noProof/>
        </w:rPr>
      </w:pPr>
      <w:r w:rsidRPr="008C3F31">
        <w:rPr>
          <w:noProof/>
        </w:rPr>
        <w:t>Operational asses o trunking state (o tutte in access o tutte in</w:t>
      </w:r>
      <w:r>
        <w:rPr>
          <w:noProof/>
        </w:rPr>
        <w:t xml:space="preserve"> trunk</w:t>
      </w:r>
      <w:r w:rsidRPr="008C3F31">
        <w:rPr>
          <w:noProof/>
        </w:rPr>
        <w:t>)</w:t>
      </w:r>
    </w:p>
    <w:p w14:paraId="165A1EF9" w14:textId="3E0EE91E" w:rsidR="008C3F31" w:rsidRDefault="008C3F31" w:rsidP="00C5794A">
      <w:pPr>
        <w:pStyle w:val="Paragrafoelenco"/>
        <w:numPr>
          <w:ilvl w:val="0"/>
          <w:numId w:val="18"/>
        </w:numPr>
        <w:tabs>
          <w:tab w:val="left" w:pos="2600"/>
        </w:tabs>
        <w:rPr>
          <w:noProof/>
        </w:rPr>
      </w:pPr>
      <w:r>
        <w:rPr>
          <w:noProof/>
        </w:rPr>
        <w:t>Se la porta è in access, l’access VLAN</w:t>
      </w:r>
    </w:p>
    <w:p w14:paraId="5D120228" w14:textId="0D601A7F" w:rsidR="008C3F31" w:rsidRDefault="008C3F31" w:rsidP="00C5794A">
      <w:pPr>
        <w:pStyle w:val="Paragrafoelenco"/>
        <w:numPr>
          <w:ilvl w:val="0"/>
          <w:numId w:val="18"/>
        </w:numPr>
        <w:tabs>
          <w:tab w:val="left" w:pos="2600"/>
        </w:tabs>
        <w:rPr>
          <w:noProof/>
        </w:rPr>
      </w:pPr>
      <w:r>
        <w:rPr>
          <w:noProof/>
        </w:rPr>
        <w:t>Se la porta è trunk, la lista delle VLAN abilitate e la Native VLAN</w:t>
      </w:r>
    </w:p>
    <w:p w14:paraId="3C55D79E" w14:textId="7C853739" w:rsidR="008C3F31" w:rsidRDefault="008C3F31" w:rsidP="00C5794A">
      <w:pPr>
        <w:pStyle w:val="Paragrafoelenco"/>
        <w:numPr>
          <w:ilvl w:val="0"/>
          <w:numId w:val="18"/>
        </w:numPr>
        <w:tabs>
          <w:tab w:val="left" w:pos="2600"/>
        </w:tabs>
        <w:rPr>
          <w:noProof/>
        </w:rPr>
      </w:pPr>
      <w:r>
        <w:rPr>
          <w:noProof/>
        </w:rPr>
        <w:t>Impostazioni STP</w:t>
      </w:r>
    </w:p>
    <w:p w14:paraId="17021D9F" w14:textId="637D3D0A" w:rsidR="008C3F31" w:rsidRDefault="008C3F31" w:rsidP="008C3F31">
      <w:pPr>
        <w:tabs>
          <w:tab w:val="left" w:pos="2600"/>
        </w:tabs>
        <w:rPr>
          <w:noProof/>
        </w:rPr>
      </w:pPr>
      <w:r>
        <w:rPr>
          <w:noProof/>
        </w:rPr>
        <w:t>In più gli switch checkano le impostazioni degli switch vicini, per farlo usano il LACP o il PAgP, oppure il CDP se la configurazione è manuale.</w:t>
      </w:r>
    </w:p>
    <w:p w14:paraId="5EB5605C" w14:textId="537A0CC2" w:rsidR="004A4989" w:rsidRDefault="004A4989" w:rsidP="008C3F31">
      <w:pPr>
        <w:tabs>
          <w:tab w:val="left" w:pos="2600"/>
        </w:tabs>
        <w:rPr>
          <w:noProof/>
        </w:rPr>
      </w:pPr>
    </w:p>
    <w:p w14:paraId="4D35A7E4" w14:textId="0C48549B" w:rsidR="004A4989" w:rsidRDefault="004A4989" w:rsidP="008C3F31">
      <w:pPr>
        <w:tabs>
          <w:tab w:val="left" w:pos="2600"/>
        </w:tabs>
        <w:rPr>
          <w:noProof/>
        </w:rPr>
      </w:pPr>
      <w:r>
        <w:rPr>
          <w:noProof/>
        </w:rPr>
        <w:drawing>
          <wp:anchor distT="0" distB="0" distL="114300" distR="114300" simplePos="0" relativeHeight="251719680" behindDoc="0" locked="0" layoutInCell="1" allowOverlap="1" wp14:anchorId="53E7A0D8" wp14:editId="4EB9EF45">
            <wp:simplePos x="0" y="0"/>
            <wp:positionH relativeFrom="column">
              <wp:posOffset>2600558</wp:posOffset>
            </wp:positionH>
            <wp:positionV relativeFrom="paragraph">
              <wp:posOffset>271588</wp:posOffset>
            </wp:positionV>
            <wp:extent cx="3915410" cy="1377315"/>
            <wp:effectExtent l="0" t="0" r="8890" b="0"/>
            <wp:wrapSquare wrapText="bothSides"/>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915410" cy="1377315"/>
                    </a:xfrm>
                    <a:prstGeom prst="rect">
                      <a:avLst/>
                    </a:prstGeom>
                  </pic:spPr>
                </pic:pic>
              </a:graphicData>
            </a:graphic>
            <wp14:sizeRelH relativeFrom="page">
              <wp14:pctWidth>0</wp14:pctWidth>
            </wp14:sizeRelH>
            <wp14:sizeRelV relativeFrom="page">
              <wp14:pctHeight>0</wp14:pctHeight>
            </wp14:sizeRelV>
          </wp:anchor>
        </w:drawing>
      </w:r>
      <w:r>
        <w:rPr>
          <w:noProof/>
        </w:rPr>
        <w:t>Nell’esempio (&gt;) SW1 e SW2 cercano di usare due link in un EtherChannel come nella figura precedente. Prima di configurare l’EtherChannel alla porta G0/2 SW1 è stato dato un diverso port cost rispetto alla G0/1. Nell’immagine è il risultato del giusto comando, ma avendo port cost diversi le porte vengono messe in disable state.</w:t>
      </w:r>
    </w:p>
    <w:p w14:paraId="72E69E03" w14:textId="2D12FA3B" w:rsidR="004A4989" w:rsidRDefault="004A4989" w:rsidP="008C3F31">
      <w:pPr>
        <w:tabs>
          <w:tab w:val="left" w:pos="2600"/>
        </w:tabs>
        <w:rPr>
          <w:noProof/>
        </w:rPr>
      </w:pPr>
      <w:r>
        <w:rPr>
          <w:noProof/>
        </w:rPr>
        <w:t>Perché? SW1 rileva un differente port cost tra le sue porte, inoltre mette il port channel in error disable state. Come risultato il port channel non funziona e quindi le interfacce non sono operative.</w:t>
      </w:r>
    </w:p>
    <w:p w14:paraId="5FC73158" w14:textId="3CCFEA1F" w:rsidR="004A4989" w:rsidRDefault="004A4989" w:rsidP="008C3F31">
      <w:pPr>
        <w:tabs>
          <w:tab w:val="left" w:pos="2600"/>
        </w:tabs>
        <w:rPr>
          <w:noProof/>
        </w:rPr>
      </w:pPr>
      <w:r>
        <w:rPr>
          <w:noProof/>
        </w:rPr>
        <w:t xml:space="preserve">Per risolvere questo problema bisogna riconfigurare i settings in modo che le porte abbiamo lo stesso cost, inoltre le port channel e interfacce devono essere </w:t>
      </w:r>
      <w:r w:rsidRPr="004A4989">
        <w:rPr>
          <w:b/>
          <w:bCs/>
          <w:noProof/>
        </w:rPr>
        <w:t>shutdown</w:t>
      </w:r>
      <w:r>
        <w:rPr>
          <w:noProof/>
        </w:rPr>
        <w:t xml:space="preserve"> e poi </w:t>
      </w:r>
      <w:r w:rsidRPr="004A4989">
        <w:rPr>
          <w:b/>
          <w:bCs/>
          <w:noProof/>
        </w:rPr>
        <w:t>no shutdown</w:t>
      </w:r>
      <w:r>
        <w:rPr>
          <w:noProof/>
        </w:rPr>
        <w:t>. (spente e riaccese)</w:t>
      </w:r>
    </w:p>
    <w:p w14:paraId="0F55823A" w14:textId="2548FAD2" w:rsidR="004A4989" w:rsidRDefault="004A4989" w:rsidP="008C3F31">
      <w:pPr>
        <w:tabs>
          <w:tab w:val="left" w:pos="2600"/>
        </w:tabs>
        <w:rPr>
          <w:noProof/>
        </w:rPr>
      </w:pPr>
      <w:r w:rsidRPr="004A4989">
        <w:rPr>
          <w:b/>
          <w:bCs/>
          <w:noProof/>
        </w:rPr>
        <w:t>NB</w:t>
      </w:r>
      <w:r>
        <w:rPr>
          <w:noProof/>
        </w:rPr>
        <w:t>: quando si da il shutdown al port channel anche le interfacce vengono shutdownate, idem per no shutdown.</w:t>
      </w:r>
    </w:p>
    <w:p w14:paraId="2C0FB887" w14:textId="6CCA8426" w:rsidR="008C3F31" w:rsidRDefault="008C3F31" w:rsidP="008C3F31">
      <w:pPr>
        <w:tabs>
          <w:tab w:val="left" w:pos="2600"/>
        </w:tabs>
        <w:rPr>
          <w:noProof/>
        </w:rPr>
      </w:pPr>
    </w:p>
    <w:p w14:paraId="303C9407" w14:textId="5B7C315B" w:rsidR="00A77539" w:rsidRDefault="00A77539" w:rsidP="008C3F31">
      <w:pPr>
        <w:tabs>
          <w:tab w:val="left" w:pos="2600"/>
        </w:tabs>
        <w:rPr>
          <w:b/>
          <w:bCs/>
          <w:noProof/>
          <w:sz w:val="26"/>
          <w:szCs w:val="26"/>
        </w:rPr>
      </w:pPr>
      <w:r w:rsidRPr="00A77539">
        <w:rPr>
          <w:b/>
          <w:bCs/>
          <w:noProof/>
          <w:sz w:val="26"/>
          <w:szCs w:val="26"/>
        </w:rPr>
        <w:t>Opzioni Configurazione EtherChannel Load Distribution</w:t>
      </w:r>
    </w:p>
    <w:p w14:paraId="0448A781" w14:textId="0F6938CC" w:rsidR="00A77539" w:rsidRDefault="00A77539" w:rsidP="008C3F31">
      <w:pPr>
        <w:tabs>
          <w:tab w:val="left" w:pos="2600"/>
        </w:tabs>
        <w:rPr>
          <w:noProof/>
        </w:rPr>
      </w:pPr>
      <w:r>
        <w:rPr>
          <w:noProof/>
        </w:rPr>
        <w:drawing>
          <wp:anchor distT="0" distB="0" distL="114300" distR="114300" simplePos="0" relativeHeight="251720704" behindDoc="0" locked="0" layoutInCell="1" allowOverlap="1" wp14:anchorId="0D9ABA87" wp14:editId="42188F2A">
            <wp:simplePos x="0" y="0"/>
            <wp:positionH relativeFrom="column">
              <wp:posOffset>2640893</wp:posOffset>
            </wp:positionH>
            <wp:positionV relativeFrom="paragraph">
              <wp:posOffset>283756</wp:posOffset>
            </wp:positionV>
            <wp:extent cx="3854342" cy="1730415"/>
            <wp:effectExtent l="0" t="0" r="0" b="3175"/>
            <wp:wrapSquare wrapText="bothSides"/>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854342" cy="173041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La Load Distribution basa le sue scelte sui valori numerici trovati negli header di livello 2, 3, 4 per ogni frame. Il processo può essere configurato    attraverso il comando </w:t>
      </w:r>
      <w:r w:rsidRPr="00A77539">
        <w:rPr>
          <w:b/>
          <w:bCs/>
          <w:noProof/>
        </w:rPr>
        <w:t>port-channel load-balance</w:t>
      </w:r>
      <w:r>
        <w:rPr>
          <w:b/>
          <w:bCs/>
          <w:noProof/>
        </w:rPr>
        <w:t xml:space="preserve"> </w:t>
      </w:r>
      <w:r>
        <w:rPr>
          <w:noProof/>
        </w:rPr>
        <w:t>“</w:t>
      </w:r>
      <w:r w:rsidRPr="00A77539">
        <w:rPr>
          <w:i/>
          <w:iCs/>
          <w:noProof/>
        </w:rPr>
        <w:t>metod”</w:t>
      </w:r>
      <w:r>
        <w:rPr>
          <w:i/>
          <w:iCs/>
          <w:noProof/>
        </w:rPr>
        <w:t xml:space="preserve">, </w:t>
      </w:r>
      <w:r>
        <w:rPr>
          <w:noProof/>
        </w:rPr>
        <w:t>che permette la scelta del metodo da usare; a seconda del metodo scelto l’algoritmo farà il suo match su campi diversi (alcuni switch supportano metodi basati su MAC o MAC e IP).</w:t>
      </w:r>
    </w:p>
    <w:p w14:paraId="52B49EEF" w14:textId="764212D5" w:rsidR="00A77539" w:rsidRDefault="00A77539" w:rsidP="008C3F31">
      <w:pPr>
        <w:tabs>
          <w:tab w:val="left" w:pos="2600"/>
        </w:tabs>
        <w:rPr>
          <w:noProof/>
        </w:rPr>
      </w:pPr>
    </w:p>
    <w:p w14:paraId="5FD977AD" w14:textId="4229773C" w:rsidR="00A77539" w:rsidRPr="00A77539" w:rsidRDefault="00A77539" w:rsidP="008C3F31">
      <w:pPr>
        <w:tabs>
          <w:tab w:val="left" w:pos="2600"/>
        </w:tabs>
        <w:rPr>
          <w:noProof/>
        </w:rPr>
      </w:pPr>
      <w:r>
        <w:rPr>
          <w:noProof/>
        </w:rPr>
        <w:t>Tabella dei metodi &gt;&gt;</w:t>
      </w:r>
    </w:p>
    <w:p w14:paraId="69ED10CB" w14:textId="77777777" w:rsidR="00A77539" w:rsidRDefault="00A77539" w:rsidP="00A77539">
      <w:pPr>
        <w:tabs>
          <w:tab w:val="left" w:pos="2600"/>
        </w:tabs>
        <w:rPr>
          <w:noProof/>
        </w:rPr>
      </w:pPr>
    </w:p>
    <w:p w14:paraId="7C546553" w14:textId="255FDEA4" w:rsidR="008C3F31" w:rsidRDefault="00A77539" w:rsidP="00A77539">
      <w:pPr>
        <w:tabs>
          <w:tab w:val="left" w:pos="2600"/>
        </w:tabs>
        <w:rPr>
          <w:noProof/>
        </w:rPr>
      </w:pPr>
      <w:r>
        <w:rPr>
          <w:noProof/>
        </w:rPr>
        <w:lastRenderedPageBreak/>
        <w:t>I vari algoritmi di distribuzione hanno alcuni obiettivi in comune:</w:t>
      </w:r>
    </w:p>
    <w:p w14:paraId="7DA2B420" w14:textId="3DF99E55" w:rsidR="00A77539" w:rsidRDefault="00A77539" w:rsidP="00C5794A">
      <w:pPr>
        <w:pStyle w:val="Paragrafoelenco"/>
        <w:numPr>
          <w:ilvl w:val="0"/>
          <w:numId w:val="23"/>
        </w:numPr>
        <w:tabs>
          <w:tab w:val="left" w:pos="2600"/>
        </w:tabs>
        <w:rPr>
          <w:noProof/>
        </w:rPr>
      </w:pPr>
      <w:r>
        <w:rPr>
          <w:noProof/>
        </w:rPr>
        <w:t>Fare in modo che tutti i messaggi che fanno parte di un flusso della stessa applicazione, vengano inviati attraverso lo stesso link.</w:t>
      </w:r>
    </w:p>
    <w:p w14:paraId="2C3C02F0" w14:textId="761B689F" w:rsidR="00A77539" w:rsidRDefault="00A77539" w:rsidP="00C5794A">
      <w:pPr>
        <w:pStyle w:val="Paragrafoelenco"/>
        <w:numPr>
          <w:ilvl w:val="0"/>
          <w:numId w:val="23"/>
        </w:numPr>
        <w:tabs>
          <w:tab w:val="left" w:pos="2600"/>
        </w:tabs>
        <w:rPr>
          <w:noProof/>
        </w:rPr>
      </w:pPr>
      <w:r>
        <w:rPr>
          <w:noProof/>
        </w:rPr>
        <w:t>Integrare l’algoritmo di load distribution</w:t>
      </w:r>
      <w:r w:rsidR="008F291E">
        <w:rPr>
          <w:noProof/>
        </w:rPr>
        <w:t xml:space="preserve"> all’interno di hw ASIC.</w:t>
      </w:r>
    </w:p>
    <w:p w14:paraId="14899F57" w14:textId="52E78C72" w:rsidR="008F291E" w:rsidRDefault="008F291E" w:rsidP="00C5794A">
      <w:pPr>
        <w:pStyle w:val="Paragrafoelenco"/>
        <w:numPr>
          <w:ilvl w:val="0"/>
          <w:numId w:val="23"/>
        </w:numPr>
        <w:tabs>
          <w:tab w:val="left" w:pos="2600"/>
        </w:tabs>
        <w:rPr>
          <w:noProof/>
        </w:rPr>
      </w:pPr>
      <w:r>
        <w:rPr>
          <w:noProof/>
        </w:rPr>
        <w:t>Usare tutti i link attivi dell’EtherChannel.</w:t>
      </w:r>
    </w:p>
    <w:p w14:paraId="1803E0E9" w14:textId="1E06C975" w:rsidR="008F291E" w:rsidRPr="008C3F31" w:rsidRDefault="008F291E" w:rsidP="00C5794A">
      <w:pPr>
        <w:pStyle w:val="Paragrafoelenco"/>
        <w:numPr>
          <w:ilvl w:val="0"/>
          <w:numId w:val="23"/>
        </w:numPr>
        <w:tabs>
          <w:tab w:val="left" w:pos="2600"/>
        </w:tabs>
        <w:rPr>
          <w:noProof/>
        </w:rPr>
      </w:pPr>
      <w:r>
        <w:rPr>
          <w:noProof/>
        </w:rPr>
        <w:t>Tenendo presenti i vincoli degli altri obiettivi, bilanciare il traffico dei link attivi.</w:t>
      </w:r>
    </w:p>
    <w:p w14:paraId="29EDF728" w14:textId="336323ED" w:rsidR="008C3F31" w:rsidRDefault="008F291E" w:rsidP="004C456A">
      <w:pPr>
        <w:tabs>
          <w:tab w:val="left" w:pos="2600"/>
        </w:tabs>
        <w:rPr>
          <w:noProof/>
        </w:rPr>
      </w:pPr>
      <w:r>
        <w:rPr>
          <w:noProof/>
        </w:rPr>
        <w:drawing>
          <wp:anchor distT="0" distB="0" distL="114300" distR="114300" simplePos="0" relativeHeight="251721728" behindDoc="0" locked="0" layoutInCell="1" allowOverlap="1" wp14:anchorId="32565A39" wp14:editId="1BE228F5">
            <wp:simplePos x="0" y="0"/>
            <wp:positionH relativeFrom="margin">
              <wp:posOffset>2812141</wp:posOffset>
            </wp:positionH>
            <wp:positionV relativeFrom="paragraph">
              <wp:posOffset>60414</wp:posOffset>
            </wp:positionV>
            <wp:extent cx="3599180" cy="1220470"/>
            <wp:effectExtent l="0" t="0" r="1270" b="0"/>
            <wp:wrapSquare wrapText="bothSides"/>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599180" cy="1220470"/>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Per esempio con il metodo di load distribution </w:t>
      </w:r>
      <w:r w:rsidRPr="008F291E">
        <w:rPr>
          <w:b/>
          <w:bCs/>
          <w:noProof/>
        </w:rPr>
        <w:t>src-mac</w:t>
      </w:r>
      <w:r>
        <w:rPr>
          <w:b/>
          <w:bCs/>
          <w:noProof/>
        </w:rPr>
        <w:t xml:space="preserve"> </w:t>
      </w:r>
      <w:r>
        <w:rPr>
          <w:noProof/>
        </w:rPr>
        <w:t>tutti i frame con lo stesso MAC Address scorrerando nello stesso link, come nell’immagine.</w:t>
      </w:r>
      <w:r w:rsidR="00013008">
        <w:rPr>
          <w:noProof/>
        </w:rPr>
        <w:t xml:space="preserve"> </w:t>
      </w:r>
    </w:p>
    <w:p w14:paraId="0D0AD4DB" w14:textId="5E2B6FBD" w:rsidR="0049054A" w:rsidRDefault="00013008" w:rsidP="004C456A">
      <w:pPr>
        <w:tabs>
          <w:tab w:val="left" w:pos="2600"/>
        </w:tabs>
        <w:rPr>
          <w:noProof/>
        </w:rPr>
      </w:pPr>
      <w:r>
        <w:rPr>
          <w:noProof/>
        </w:rPr>
        <w:t>Cisco fornisce diversi metodi così che ci si possa fare un idea su quali dei campi esaminati possiedono la più grande varietà di valori.</w:t>
      </w:r>
      <w:r w:rsidR="0049054A">
        <w:rPr>
          <w:noProof/>
        </w:rPr>
        <w:t xml:space="preserve"> Maggiore è la varietà, migliore è l’effetto di bilanciamento del traffico, e minore è la chance di mandare quantità di traffico sproporzionate nei link.</w:t>
      </w:r>
    </w:p>
    <w:p w14:paraId="436A924E" w14:textId="6A7BA2B5" w:rsidR="0049054A" w:rsidRDefault="0049054A" w:rsidP="004C456A">
      <w:pPr>
        <w:tabs>
          <w:tab w:val="left" w:pos="2600"/>
        </w:tabs>
        <w:rPr>
          <w:noProof/>
        </w:rPr>
      </w:pPr>
    </w:p>
    <w:p w14:paraId="241DFAEF" w14:textId="44A6571D" w:rsidR="0049054A" w:rsidRDefault="0049054A" w:rsidP="004C456A">
      <w:pPr>
        <w:tabs>
          <w:tab w:val="left" w:pos="2600"/>
        </w:tabs>
        <w:rPr>
          <w:b/>
          <w:bCs/>
          <w:noProof/>
          <w:sz w:val="26"/>
          <w:szCs w:val="26"/>
        </w:rPr>
      </w:pPr>
      <w:r w:rsidRPr="0049054A">
        <w:rPr>
          <w:b/>
          <w:bCs/>
          <w:noProof/>
          <w:sz w:val="26"/>
          <w:szCs w:val="26"/>
        </w:rPr>
        <w:t>Gli effetti dell’algoritmo di Load Distribution</w:t>
      </w:r>
    </w:p>
    <w:p w14:paraId="3C68BE64" w14:textId="6993C1BF" w:rsidR="0049054A" w:rsidRDefault="003C4A1B" w:rsidP="004C456A">
      <w:pPr>
        <w:tabs>
          <w:tab w:val="left" w:pos="2600"/>
        </w:tabs>
        <w:rPr>
          <w:noProof/>
        </w:rPr>
      </w:pPr>
      <w:r>
        <w:rPr>
          <w:noProof/>
        </w:rPr>
        <w:t xml:space="preserve">Con il comando </w:t>
      </w:r>
      <w:r w:rsidRPr="003C4A1B">
        <w:rPr>
          <w:b/>
          <w:bCs/>
          <w:noProof/>
        </w:rPr>
        <w:t>show etherchannel load-balance</w:t>
      </w:r>
      <w:r>
        <w:rPr>
          <w:noProof/>
        </w:rPr>
        <w:t xml:space="preserve"> viene mostrato il metodo che si sta usando.</w:t>
      </w:r>
    </w:p>
    <w:p w14:paraId="07102B04" w14:textId="5CDB0C60" w:rsidR="003C4A1B" w:rsidRDefault="003C4A1B" w:rsidP="004C456A">
      <w:pPr>
        <w:tabs>
          <w:tab w:val="left" w:pos="2600"/>
        </w:tabs>
        <w:rPr>
          <w:noProof/>
        </w:rPr>
      </w:pPr>
      <w:r>
        <w:rPr>
          <w:noProof/>
        </w:rPr>
        <w:drawing>
          <wp:anchor distT="0" distB="0" distL="114300" distR="114300" simplePos="0" relativeHeight="251722752" behindDoc="0" locked="0" layoutInCell="1" allowOverlap="1" wp14:anchorId="680CB2CD" wp14:editId="1BF4290C">
            <wp:simplePos x="0" y="0"/>
            <wp:positionH relativeFrom="margin">
              <wp:posOffset>2468245</wp:posOffset>
            </wp:positionH>
            <wp:positionV relativeFrom="paragraph">
              <wp:posOffset>454025</wp:posOffset>
            </wp:positionV>
            <wp:extent cx="3356610" cy="1915160"/>
            <wp:effectExtent l="0" t="0" r="0" b="8890"/>
            <wp:wrapSquare wrapText="bothSides"/>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356610" cy="1915160"/>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Con il comando </w:t>
      </w:r>
      <w:r w:rsidRPr="003C4A1B">
        <w:rPr>
          <w:b/>
          <w:bCs/>
          <w:noProof/>
        </w:rPr>
        <w:t>test etherchannel load-balance interface “</w:t>
      </w:r>
      <w:r w:rsidRPr="003C4A1B">
        <w:rPr>
          <w:b/>
          <w:bCs/>
          <w:i/>
          <w:iCs/>
          <w:noProof/>
        </w:rPr>
        <w:t>id</w:t>
      </w:r>
      <w:r>
        <w:rPr>
          <w:noProof/>
        </w:rPr>
        <w:t>” “valore mac/valore ip in base al metodo”, chiede allo switch prendere in considerazione alcuni address o porte e di rispondere alla domanda “su quale link spedisci?”.</w:t>
      </w:r>
    </w:p>
    <w:p w14:paraId="47AFC995" w14:textId="003ED9EE" w:rsidR="003C4A1B" w:rsidRPr="0049054A" w:rsidRDefault="003C4A1B" w:rsidP="004C456A">
      <w:pPr>
        <w:tabs>
          <w:tab w:val="left" w:pos="2600"/>
        </w:tabs>
        <w:rPr>
          <w:noProof/>
        </w:rPr>
      </w:pPr>
      <w:r>
        <w:rPr>
          <w:noProof/>
        </w:rPr>
        <w:t>Nell’immagine, tutti 3 i test mostrano la stessa interfaccia di uscita (Gi1/0/22), poiché si sta usando il metodo src-mac, che quindi non considera i 3 diversi destination MAC address inseriti.</w:t>
      </w:r>
    </w:p>
    <w:p w14:paraId="04D5E23E" w14:textId="4733AB15" w:rsidR="004D18E5" w:rsidRPr="008C3F31" w:rsidRDefault="004D18E5" w:rsidP="004C456A">
      <w:pPr>
        <w:tabs>
          <w:tab w:val="left" w:pos="2600"/>
        </w:tabs>
      </w:pPr>
    </w:p>
    <w:p w14:paraId="05D19D55" w14:textId="063B3F01" w:rsidR="004D18E5" w:rsidRDefault="004D18E5" w:rsidP="004C456A">
      <w:pPr>
        <w:tabs>
          <w:tab w:val="left" w:pos="2600"/>
        </w:tabs>
      </w:pPr>
    </w:p>
    <w:p w14:paraId="29ECBE0A" w14:textId="62DBE7A9" w:rsidR="003C4A1B" w:rsidRDefault="003C4A1B" w:rsidP="004C456A">
      <w:pPr>
        <w:tabs>
          <w:tab w:val="left" w:pos="2600"/>
        </w:tabs>
      </w:pPr>
    </w:p>
    <w:p w14:paraId="3878C5BE" w14:textId="77777777" w:rsidR="003C4A1B" w:rsidRDefault="003C4A1B" w:rsidP="004C456A">
      <w:pPr>
        <w:tabs>
          <w:tab w:val="left" w:pos="2600"/>
        </w:tabs>
      </w:pPr>
    </w:p>
    <w:p w14:paraId="06168820" w14:textId="50A06EFC" w:rsidR="003C4A1B" w:rsidRDefault="003C4A1B" w:rsidP="004C456A">
      <w:pPr>
        <w:tabs>
          <w:tab w:val="left" w:pos="2600"/>
        </w:tabs>
      </w:pPr>
      <w:r>
        <w:rPr>
          <w:noProof/>
        </w:rPr>
        <w:drawing>
          <wp:anchor distT="0" distB="0" distL="114300" distR="114300" simplePos="0" relativeHeight="251724800" behindDoc="0" locked="0" layoutInCell="1" allowOverlap="1" wp14:anchorId="114B3294" wp14:editId="0DE38946">
            <wp:simplePos x="0" y="0"/>
            <wp:positionH relativeFrom="margin">
              <wp:posOffset>2170430</wp:posOffset>
            </wp:positionH>
            <wp:positionV relativeFrom="paragraph">
              <wp:posOffset>21903</wp:posOffset>
            </wp:positionV>
            <wp:extent cx="3949700" cy="1093470"/>
            <wp:effectExtent l="0" t="0" r="0" b="0"/>
            <wp:wrapSquare wrapText="bothSides"/>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949700" cy="1093470"/>
                    </a:xfrm>
                    <a:prstGeom prst="rect">
                      <a:avLst/>
                    </a:prstGeom>
                  </pic:spPr>
                </pic:pic>
              </a:graphicData>
            </a:graphic>
            <wp14:sizeRelH relativeFrom="page">
              <wp14:pctWidth>0</wp14:pctWidth>
            </wp14:sizeRelH>
            <wp14:sizeRelV relativeFrom="page">
              <wp14:pctHeight>0</wp14:pctHeight>
            </wp14:sizeRelV>
          </wp:anchor>
        </w:drawing>
      </w:r>
      <w:r>
        <w:t>Invece in questo caso vediamo che le interfacce di uscite sono diverse perché sono diversi anche i source MAC address.</w:t>
      </w:r>
    </w:p>
    <w:p w14:paraId="6CBD5256" w14:textId="2EF4F233" w:rsidR="003C4A1B" w:rsidRDefault="003C4A1B" w:rsidP="004C456A">
      <w:pPr>
        <w:tabs>
          <w:tab w:val="left" w:pos="2600"/>
        </w:tabs>
      </w:pPr>
    </w:p>
    <w:p w14:paraId="1EBA47EC" w14:textId="46FB5E03" w:rsidR="003C4A1B" w:rsidRDefault="003C4A1B" w:rsidP="004C456A">
      <w:pPr>
        <w:tabs>
          <w:tab w:val="left" w:pos="2600"/>
        </w:tabs>
      </w:pPr>
    </w:p>
    <w:p w14:paraId="41474C8D" w14:textId="6C5031BE" w:rsidR="003C4A1B" w:rsidRPr="00552AFB" w:rsidRDefault="003C4A1B" w:rsidP="004C456A">
      <w:pPr>
        <w:tabs>
          <w:tab w:val="left" w:pos="2600"/>
        </w:tabs>
      </w:pPr>
      <w:r>
        <w:rPr>
          <w:noProof/>
        </w:rPr>
        <w:lastRenderedPageBreak/>
        <w:drawing>
          <wp:anchor distT="0" distB="0" distL="114300" distR="114300" simplePos="0" relativeHeight="251723776" behindDoc="0" locked="0" layoutInCell="1" allowOverlap="1" wp14:anchorId="0FF69589" wp14:editId="27E62E22">
            <wp:simplePos x="0" y="0"/>
            <wp:positionH relativeFrom="column">
              <wp:posOffset>2549461</wp:posOffset>
            </wp:positionH>
            <wp:positionV relativeFrom="paragraph">
              <wp:posOffset>426</wp:posOffset>
            </wp:positionV>
            <wp:extent cx="3426107" cy="2420101"/>
            <wp:effectExtent l="0" t="0" r="3175" b="0"/>
            <wp:wrapSquare wrapText="bothSides"/>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426107" cy="2420101"/>
                    </a:xfrm>
                    <a:prstGeom prst="rect">
                      <a:avLst/>
                    </a:prstGeom>
                  </pic:spPr>
                </pic:pic>
              </a:graphicData>
            </a:graphic>
            <wp14:sizeRelH relativeFrom="page">
              <wp14:pctWidth>0</wp14:pctWidth>
            </wp14:sizeRelH>
            <wp14:sizeRelV relativeFrom="page">
              <wp14:pctHeight>0</wp14:pctHeight>
            </wp14:sizeRelV>
          </wp:anchor>
        </w:drawing>
      </w:r>
      <w:r w:rsidR="00552AFB">
        <w:t xml:space="preserve">In quest’ultimo caso invece è stato cambiato il metodo in </w:t>
      </w:r>
      <w:r w:rsidR="00552AFB" w:rsidRPr="00552AFB">
        <w:rPr>
          <w:b/>
          <w:bCs/>
        </w:rPr>
        <w:t>src-dst-mac</w:t>
      </w:r>
      <w:r w:rsidR="00552AFB">
        <w:rPr>
          <w:b/>
          <w:bCs/>
        </w:rPr>
        <w:t xml:space="preserve"> </w:t>
      </w:r>
      <w:r w:rsidR="00552AFB">
        <w:t>e di conseguenza prendendo in considerazione anche il destination MAC address le porte di uscita sono diverse.</w:t>
      </w:r>
    </w:p>
    <w:p w14:paraId="1AA04866" w14:textId="15F9A3EA" w:rsidR="003C4A1B" w:rsidRDefault="003C4A1B" w:rsidP="004C456A">
      <w:pPr>
        <w:tabs>
          <w:tab w:val="left" w:pos="2600"/>
        </w:tabs>
      </w:pPr>
    </w:p>
    <w:p w14:paraId="25120FB7" w14:textId="40F1B2CD" w:rsidR="002C3A2A" w:rsidRDefault="002C3A2A" w:rsidP="004C456A">
      <w:pPr>
        <w:tabs>
          <w:tab w:val="left" w:pos="2600"/>
        </w:tabs>
      </w:pPr>
    </w:p>
    <w:p w14:paraId="13653BB7" w14:textId="2DB09BC5" w:rsidR="002C3A2A" w:rsidRDefault="002C3A2A" w:rsidP="004C456A">
      <w:pPr>
        <w:tabs>
          <w:tab w:val="left" w:pos="2600"/>
        </w:tabs>
      </w:pPr>
    </w:p>
    <w:p w14:paraId="6B54A88F" w14:textId="29D3678B" w:rsidR="002C3A2A" w:rsidRDefault="002C3A2A" w:rsidP="004C456A">
      <w:pPr>
        <w:tabs>
          <w:tab w:val="left" w:pos="2600"/>
        </w:tabs>
      </w:pPr>
    </w:p>
    <w:p w14:paraId="2E38010F" w14:textId="358D73D1" w:rsidR="002C3A2A" w:rsidRDefault="002C3A2A" w:rsidP="004C456A">
      <w:pPr>
        <w:tabs>
          <w:tab w:val="left" w:pos="2600"/>
        </w:tabs>
      </w:pPr>
    </w:p>
    <w:p w14:paraId="0EA0EAD3" w14:textId="4E5D6895" w:rsidR="002C3A2A" w:rsidRDefault="002C3A2A" w:rsidP="004C456A">
      <w:pPr>
        <w:tabs>
          <w:tab w:val="left" w:pos="2600"/>
        </w:tabs>
      </w:pPr>
    </w:p>
    <w:p w14:paraId="7082045A" w14:textId="18F09030" w:rsidR="002C3A2A" w:rsidRDefault="005F4C2A" w:rsidP="004C456A">
      <w:pPr>
        <w:tabs>
          <w:tab w:val="left" w:pos="2600"/>
        </w:tabs>
        <w:rPr>
          <w:b/>
          <w:bCs/>
          <w:sz w:val="26"/>
          <w:szCs w:val="26"/>
        </w:rPr>
      </w:pPr>
      <w:r w:rsidRPr="005F4C2A">
        <w:rPr>
          <w:b/>
          <w:bCs/>
          <w:sz w:val="26"/>
          <w:szCs w:val="26"/>
        </w:rPr>
        <w:t xml:space="preserve">CAP. 11 </w:t>
      </w:r>
      <w:r>
        <w:rPr>
          <w:b/>
          <w:bCs/>
          <w:sz w:val="26"/>
          <w:szCs w:val="26"/>
        </w:rPr>
        <w:t xml:space="preserve">– </w:t>
      </w:r>
      <w:r w:rsidRPr="005F4C2A">
        <w:rPr>
          <w:b/>
          <w:bCs/>
          <w:sz w:val="26"/>
          <w:szCs w:val="26"/>
        </w:rPr>
        <w:t>SUBNETTING</w:t>
      </w:r>
    </w:p>
    <w:p w14:paraId="71D4F9F4" w14:textId="55EDF40A" w:rsidR="005F4C2A" w:rsidRDefault="005F4C2A" w:rsidP="004C456A">
      <w:pPr>
        <w:tabs>
          <w:tab w:val="left" w:pos="2600"/>
        </w:tabs>
      </w:pPr>
      <w:r>
        <w:rPr>
          <w:noProof/>
        </w:rPr>
        <w:drawing>
          <wp:inline distT="0" distB="0" distL="0" distR="0" wp14:anchorId="24B7F6BB" wp14:editId="109A3647">
            <wp:extent cx="6120130" cy="1591945"/>
            <wp:effectExtent l="0" t="0" r="0" b="8255"/>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0130" cy="1591945"/>
                    </a:xfrm>
                    <a:prstGeom prst="rect">
                      <a:avLst/>
                    </a:prstGeom>
                  </pic:spPr>
                </pic:pic>
              </a:graphicData>
            </a:graphic>
          </wp:inline>
        </w:drawing>
      </w:r>
    </w:p>
    <w:p w14:paraId="3E987E13" w14:textId="310708A3" w:rsidR="005F4C2A" w:rsidRDefault="005F4C2A" w:rsidP="005F4C2A">
      <w:pPr>
        <w:tabs>
          <w:tab w:val="left" w:pos="2600"/>
        </w:tabs>
      </w:pPr>
      <w:r>
        <w:t>Esistono 4 domande che posso riassumere come analizzare il subnetting e l’addressing per ogni network:</w:t>
      </w:r>
    </w:p>
    <w:p w14:paraId="75E321DD" w14:textId="73F35FD6" w:rsidR="005F4C2A" w:rsidRDefault="009B1436" w:rsidP="00C5794A">
      <w:pPr>
        <w:pStyle w:val="Paragrafoelenco"/>
        <w:numPr>
          <w:ilvl w:val="0"/>
          <w:numId w:val="24"/>
        </w:numPr>
        <w:tabs>
          <w:tab w:val="left" w:pos="2600"/>
        </w:tabs>
      </w:pPr>
      <w:r>
        <w:t>Quali host devono essere raggruppati in una certa subnet?</w:t>
      </w:r>
    </w:p>
    <w:p w14:paraId="0F27ECD2" w14:textId="402A7765" w:rsidR="009B1436" w:rsidRDefault="009B1436" w:rsidP="00C5794A">
      <w:pPr>
        <w:pStyle w:val="Paragrafoelenco"/>
        <w:numPr>
          <w:ilvl w:val="0"/>
          <w:numId w:val="24"/>
        </w:numPr>
        <w:tabs>
          <w:tab w:val="left" w:pos="2600"/>
        </w:tabs>
      </w:pPr>
      <w:r>
        <w:t>Quante subnet richiede il network?</w:t>
      </w:r>
    </w:p>
    <w:p w14:paraId="383339C7" w14:textId="2FF97E56" w:rsidR="009B1436" w:rsidRDefault="009B1436" w:rsidP="00C5794A">
      <w:pPr>
        <w:pStyle w:val="Paragrafoelenco"/>
        <w:numPr>
          <w:ilvl w:val="0"/>
          <w:numId w:val="24"/>
        </w:numPr>
        <w:tabs>
          <w:tab w:val="left" w:pos="2600"/>
        </w:tabs>
      </w:pPr>
      <w:r>
        <w:t>Quanti host IP richiede ogni subnet?</w:t>
      </w:r>
    </w:p>
    <w:p w14:paraId="68D38918" w14:textId="53C19CF5" w:rsidR="009B1436" w:rsidRDefault="009B1436" w:rsidP="00C5794A">
      <w:pPr>
        <w:pStyle w:val="Paragrafoelenco"/>
        <w:numPr>
          <w:ilvl w:val="0"/>
          <w:numId w:val="24"/>
        </w:numPr>
        <w:tabs>
          <w:tab w:val="left" w:pos="2600"/>
        </w:tabs>
      </w:pPr>
      <w:r>
        <w:t xml:space="preserve">Useremo una </w:t>
      </w:r>
      <w:r w:rsidR="004015D8">
        <w:t>one</w:t>
      </w:r>
      <w:r>
        <w:t xml:space="preserve"> size</w:t>
      </w:r>
      <w:r w:rsidR="004015D8">
        <w:t xml:space="preserve"> subnet</w:t>
      </w:r>
      <w:r>
        <w:t xml:space="preserve"> per semplicità, o no?</w:t>
      </w:r>
    </w:p>
    <w:p w14:paraId="3DB99F09" w14:textId="5F5B621B" w:rsidR="009B1436" w:rsidRDefault="009B1436" w:rsidP="009B1436">
      <w:pPr>
        <w:tabs>
          <w:tab w:val="left" w:pos="2600"/>
        </w:tabs>
      </w:pPr>
    </w:p>
    <w:p w14:paraId="4FCF9D9E" w14:textId="28E962AD" w:rsidR="009B1436" w:rsidRPr="009B1436" w:rsidRDefault="009B1436" w:rsidP="00C5794A">
      <w:pPr>
        <w:pStyle w:val="Paragrafoelenco"/>
        <w:numPr>
          <w:ilvl w:val="0"/>
          <w:numId w:val="26"/>
        </w:numPr>
        <w:tabs>
          <w:tab w:val="left" w:pos="2600"/>
        </w:tabs>
        <w:rPr>
          <w:b/>
          <w:bCs/>
        </w:rPr>
      </w:pPr>
      <w:r w:rsidRPr="009B1436">
        <w:rPr>
          <w:b/>
          <w:bCs/>
        </w:rPr>
        <w:t>Regole sul perché determinati host sono in una determinata subnet</w:t>
      </w:r>
    </w:p>
    <w:p w14:paraId="772546E3" w14:textId="74B9680E" w:rsidR="009B1436" w:rsidRDefault="009B1436" w:rsidP="009B1436">
      <w:pPr>
        <w:tabs>
          <w:tab w:val="left" w:pos="2600"/>
        </w:tabs>
      </w:pPr>
      <w:r>
        <w:t>Ogni device che si connette ad un network ha bisogno di un indirizzo IP, che viene assegnato con regole standard. IP Addressing raggruppa con regole ogni blocco di indirizzi IP in gruppi, chiamati subnet.</w:t>
      </w:r>
    </w:p>
    <w:p w14:paraId="07D9D84D" w14:textId="6D6D5B4D" w:rsidR="009B1436" w:rsidRDefault="009B1436" w:rsidP="009B1436">
      <w:pPr>
        <w:tabs>
          <w:tab w:val="left" w:pos="2600"/>
        </w:tabs>
      </w:pPr>
      <w:r>
        <w:rPr>
          <w:noProof/>
        </w:rPr>
        <w:drawing>
          <wp:anchor distT="0" distB="0" distL="114300" distR="114300" simplePos="0" relativeHeight="251725824" behindDoc="0" locked="0" layoutInCell="1" allowOverlap="1" wp14:anchorId="01710DC4" wp14:editId="5809AE9F">
            <wp:simplePos x="0" y="0"/>
            <wp:positionH relativeFrom="margin">
              <wp:align>right</wp:align>
            </wp:positionH>
            <wp:positionV relativeFrom="paragraph">
              <wp:posOffset>221543</wp:posOffset>
            </wp:positionV>
            <wp:extent cx="3101687" cy="1035934"/>
            <wp:effectExtent l="0" t="0" r="3810" b="0"/>
            <wp:wrapSquare wrapText="bothSides"/>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101687" cy="1035934"/>
                    </a:xfrm>
                    <a:prstGeom prst="rect">
                      <a:avLst/>
                    </a:prstGeom>
                  </pic:spPr>
                </pic:pic>
              </a:graphicData>
            </a:graphic>
            <wp14:sizeRelH relativeFrom="page">
              <wp14:pctWidth>0</wp14:pctWidth>
            </wp14:sizeRelH>
            <wp14:sizeRelV relativeFrom="page">
              <wp14:pctHeight>0</wp14:pctHeight>
            </wp14:sizeRelV>
          </wp:anchor>
        </w:drawing>
      </w:r>
      <w:r>
        <w:t>Le regole sono:</w:t>
      </w:r>
    </w:p>
    <w:p w14:paraId="673F0233" w14:textId="2787D5BD" w:rsidR="009B1436" w:rsidRDefault="009B1436" w:rsidP="00C5794A">
      <w:pPr>
        <w:pStyle w:val="Paragrafoelenco"/>
        <w:numPr>
          <w:ilvl w:val="0"/>
          <w:numId w:val="25"/>
        </w:numPr>
        <w:tabs>
          <w:tab w:val="left" w:pos="2600"/>
        </w:tabs>
      </w:pPr>
      <w:r>
        <w:t xml:space="preserve">Gli indirizzi nella stessa subnet </w:t>
      </w:r>
      <w:r w:rsidRPr="009B1436">
        <w:rPr>
          <w:b/>
          <w:bCs/>
        </w:rPr>
        <w:t>NON</w:t>
      </w:r>
      <w:r>
        <w:t xml:space="preserve"> sono separati da un router.</w:t>
      </w:r>
    </w:p>
    <w:p w14:paraId="741F644B" w14:textId="7EB07BC1" w:rsidR="009B1436" w:rsidRDefault="009B1436" w:rsidP="00C5794A">
      <w:pPr>
        <w:pStyle w:val="Paragrafoelenco"/>
        <w:numPr>
          <w:ilvl w:val="0"/>
          <w:numId w:val="25"/>
        </w:numPr>
        <w:tabs>
          <w:tab w:val="left" w:pos="2600"/>
        </w:tabs>
      </w:pPr>
      <w:r>
        <w:t xml:space="preserve">Gli indirizzi in diverse subnet sono separati da </w:t>
      </w:r>
      <w:r w:rsidRPr="009B1436">
        <w:rPr>
          <w:b/>
          <w:bCs/>
        </w:rPr>
        <w:t>ALMENO UN ROUTER</w:t>
      </w:r>
      <w:r>
        <w:t>., come nell’immagine. (&gt;)</w:t>
      </w:r>
    </w:p>
    <w:p w14:paraId="68F150FA" w14:textId="774BF0DC" w:rsidR="009B1436" w:rsidRDefault="009B1436" w:rsidP="009B1436">
      <w:pPr>
        <w:tabs>
          <w:tab w:val="left" w:pos="2600"/>
        </w:tabs>
      </w:pPr>
      <w:r>
        <w:t>NB: siccome i router mandano frame da una subnet all’altra, faranno parte di più subnet e di conseguenza saranno configurati con più indirizzi IP, uno per interfaccia.</w:t>
      </w:r>
    </w:p>
    <w:p w14:paraId="376426ED" w14:textId="18362772" w:rsidR="009B1436" w:rsidRDefault="009B1436" w:rsidP="009B1436">
      <w:pPr>
        <w:tabs>
          <w:tab w:val="left" w:pos="2600"/>
        </w:tabs>
      </w:pPr>
    </w:p>
    <w:p w14:paraId="53387D91" w14:textId="49E8D4BB" w:rsidR="009B1436" w:rsidRDefault="002B11DE" w:rsidP="009B1436">
      <w:pPr>
        <w:tabs>
          <w:tab w:val="left" w:pos="2600"/>
        </w:tabs>
        <w:rPr>
          <w:b/>
          <w:bCs/>
        </w:rPr>
      </w:pPr>
      <w:r>
        <w:rPr>
          <w:noProof/>
        </w:rPr>
        <w:lastRenderedPageBreak/>
        <w:drawing>
          <wp:anchor distT="0" distB="0" distL="114300" distR="114300" simplePos="0" relativeHeight="251726848" behindDoc="0" locked="0" layoutInCell="1" allowOverlap="1" wp14:anchorId="4A1E9EEA" wp14:editId="4779715F">
            <wp:simplePos x="0" y="0"/>
            <wp:positionH relativeFrom="column">
              <wp:posOffset>3527554</wp:posOffset>
            </wp:positionH>
            <wp:positionV relativeFrom="paragraph">
              <wp:posOffset>587</wp:posOffset>
            </wp:positionV>
            <wp:extent cx="2563495" cy="1495425"/>
            <wp:effectExtent l="0" t="0" r="8255" b="9525"/>
            <wp:wrapSquare wrapText="bothSides"/>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563495" cy="1495425"/>
                    </a:xfrm>
                    <a:prstGeom prst="rect">
                      <a:avLst/>
                    </a:prstGeom>
                  </pic:spPr>
                </pic:pic>
              </a:graphicData>
            </a:graphic>
            <wp14:sizeRelH relativeFrom="page">
              <wp14:pctWidth>0</wp14:pctWidth>
            </wp14:sizeRelH>
            <wp14:sizeRelV relativeFrom="page">
              <wp14:pctHeight>0</wp14:pctHeight>
            </wp14:sizeRelV>
          </wp:anchor>
        </w:drawing>
      </w:r>
      <w:r w:rsidR="009B1436">
        <w:t xml:space="preserve">2.  </w:t>
      </w:r>
      <w:r w:rsidR="00723948" w:rsidRPr="00723948">
        <w:rPr>
          <w:b/>
          <w:bCs/>
        </w:rPr>
        <w:t>Determinare il numero di subnet</w:t>
      </w:r>
    </w:p>
    <w:p w14:paraId="0F119284" w14:textId="5FD8DFAF" w:rsidR="002B11DE" w:rsidRDefault="002B11DE" w:rsidP="009B1436">
      <w:pPr>
        <w:tabs>
          <w:tab w:val="left" w:pos="2600"/>
        </w:tabs>
      </w:pPr>
      <w:r>
        <w:t>Per determinare il numero di subnet hai bisogno di avere informazioni dal plan, come nell’immagine.</w:t>
      </w:r>
    </w:p>
    <w:p w14:paraId="00FAF3A0" w14:textId="18FF25D3" w:rsidR="002B11DE" w:rsidRDefault="002B11DE" w:rsidP="009B1436">
      <w:pPr>
        <w:tabs>
          <w:tab w:val="left" w:pos="2600"/>
        </w:tabs>
      </w:pPr>
    </w:p>
    <w:p w14:paraId="0F5AE11A" w14:textId="15E0673E" w:rsidR="002B11DE" w:rsidRDefault="002B11DE" w:rsidP="009B1436">
      <w:pPr>
        <w:tabs>
          <w:tab w:val="left" w:pos="2600"/>
        </w:tabs>
      </w:pPr>
    </w:p>
    <w:p w14:paraId="5CE56121" w14:textId="5C3FEB37" w:rsidR="002B11DE" w:rsidRDefault="002B11DE" w:rsidP="009B1436">
      <w:pPr>
        <w:tabs>
          <w:tab w:val="left" w:pos="2600"/>
        </w:tabs>
      </w:pPr>
    </w:p>
    <w:p w14:paraId="2CE5B1F4" w14:textId="61446BC9" w:rsidR="002B11DE" w:rsidRDefault="00A7349C" w:rsidP="002B11DE">
      <w:pPr>
        <w:tabs>
          <w:tab w:val="left" w:pos="2600"/>
        </w:tabs>
        <w:rPr>
          <w:b/>
          <w:bCs/>
        </w:rPr>
      </w:pPr>
      <w:r>
        <w:rPr>
          <w:noProof/>
        </w:rPr>
        <w:drawing>
          <wp:anchor distT="0" distB="0" distL="114300" distR="114300" simplePos="0" relativeHeight="251727872" behindDoc="0" locked="0" layoutInCell="1" allowOverlap="1" wp14:anchorId="2D17FC10" wp14:editId="63B953FC">
            <wp:simplePos x="0" y="0"/>
            <wp:positionH relativeFrom="column">
              <wp:posOffset>3544570</wp:posOffset>
            </wp:positionH>
            <wp:positionV relativeFrom="paragraph">
              <wp:posOffset>219011</wp:posOffset>
            </wp:positionV>
            <wp:extent cx="2713990" cy="1522730"/>
            <wp:effectExtent l="0" t="0" r="0" b="1270"/>
            <wp:wrapSquare wrapText="bothSides"/>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713990" cy="1522730"/>
                    </a:xfrm>
                    <a:prstGeom prst="rect">
                      <a:avLst/>
                    </a:prstGeom>
                  </pic:spPr>
                </pic:pic>
              </a:graphicData>
            </a:graphic>
            <wp14:sizeRelH relativeFrom="page">
              <wp14:pctWidth>0</wp14:pctWidth>
            </wp14:sizeRelH>
            <wp14:sizeRelV relativeFrom="page">
              <wp14:pctHeight>0</wp14:pctHeight>
            </wp14:sizeRelV>
          </wp:anchor>
        </w:drawing>
      </w:r>
      <w:r w:rsidR="002B11DE">
        <w:t xml:space="preserve">3. </w:t>
      </w:r>
      <w:r w:rsidR="002B11DE" w:rsidRPr="002B11DE">
        <w:rPr>
          <w:b/>
          <w:bCs/>
        </w:rPr>
        <w:t>Determinare il numero di host per subnet</w:t>
      </w:r>
    </w:p>
    <w:p w14:paraId="3F6B9532" w14:textId="21C947E1" w:rsidR="00A7349C" w:rsidRDefault="00A7349C" w:rsidP="002B11DE">
      <w:pPr>
        <w:tabs>
          <w:tab w:val="left" w:pos="2600"/>
        </w:tabs>
      </w:pPr>
      <w:r>
        <w:t>E’ l’ingegnere che deve specificare quanti hosts ci vogliono, in questo caso (&gt;) l’ha specificato solo per B1, perché fin quando B2 e B3 stanno sotto i 50 di B1 non c’è bisogno di specificare.</w:t>
      </w:r>
    </w:p>
    <w:p w14:paraId="41D74114" w14:textId="79E87AE6" w:rsidR="00A7349C" w:rsidRDefault="00A7349C" w:rsidP="002B11DE">
      <w:pPr>
        <w:tabs>
          <w:tab w:val="left" w:pos="2600"/>
        </w:tabs>
      </w:pPr>
    </w:p>
    <w:p w14:paraId="66BFB334" w14:textId="634AB039" w:rsidR="00A7349C" w:rsidRDefault="00A7349C" w:rsidP="002B11DE">
      <w:pPr>
        <w:tabs>
          <w:tab w:val="left" w:pos="2600"/>
        </w:tabs>
      </w:pPr>
    </w:p>
    <w:p w14:paraId="43576ED9" w14:textId="0C444324" w:rsidR="00A7349C" w:rsidRDefault="00A7349C" w:rsidP="002B11DE">
      <w:pPr>
        <w:tabs>
          <w:tab w:val="left" w:pos="2600"/>
        </w:tabs>
      </w:pPr>
    </w:p>
    <w:p w14:paraId="31D07A6B" w14:textId="25F53982" w:rsidR="00A7349C" w:rsidRDefault="00A7349C" w:rsidP="002B11DE">
      <w:pPr>
        <w:tabs>
          <w:tab w:val="left" w:pos="2600"/>
        </w:tabs>
      </w:pPr>
    </w:p>
    <w:p w14:paraId="4BABF383" w14:textId="18812DE9" w:rsidR="00A7349C" w:rsidRDefault="00A7349C" w:rsidP="002B11DE">
      <w:pPr>
        <w:tabs>
          <w:tab w:val="left" w:pos="2600"/>
        </w:tabs>
        <w:rPr>
          <w:b/>
          <w:bCs/>
          <w:sz w:val="26"/>
          <w:szCs w:val="26"/>
        </w:rPr>
      </w:pPr>
      <w:r>
        <w:rPr>
          <w:b/>
          <w:bCs/>
          <w:sz w:val="26"/>
          <w:szCs w:val="26"/>
        </w:rPr>
        <w:t>Specificare la grandezza di una Subnet</w:t>
      </w:r>
    </w:p>
    <w:p w14:paraId="2ECB10E6" w14:textId="66858D43" w:rsidR="00A7349C" w:rsidRDefault="00A7349C" w:rsidP="002B11DE">
      <w:pPr>
        <w:tabs>
          <w:tab w:val="left" w:pos="2600"/>
        </w:tabs>
      </w:pPr>
      <w:r>
        <w:t xml:space="preserve">L’ingegnere assegna alla subnet una </w:t>
      </w:r>
      <w:r w:rsidRPr="008A3C7D">
        <w:rPr>
          <w:b/>
          <w:bCs/>
        </w:rPr>
        <w:t>subnet mask</w:t>
      </w:r>
      <w:r>
        <w:t>, e quella maschera definisce la grandezza della subnet.</w:t>
      </w:r>
    </w:p>
    <w:p w14:paraId="1AF251E4" w14:textId="404F1F97" w:rsidR="00A7349C" w:rsidRDefault="007F24DF" w:rsidP="002B11DE">
      <w:pPr>
        <w:tabs>
          <w:tab w:val="left" w:pos="2600"/>
        </w:tabs>
      </w:pPr>
      <w:r>
        <w:rPr>
          <w:noProof/>
        </w:rPr>
        <w:drawing>
          <wp:anchor distT="0" distB="0" distL="114300" distR="114300" simplePos="0" relativeHeight="251728896" behindDoc="0" locked="0" layoutInCell="1" allowOverlap="1" wp14:anchorId="0B60C71C" wp14:editId="38D712F0">
            <wp:simplePos x="0" y="0"/>
            <wp:positionH relativeFrom="margin">
              <wp:align>left</wp:align>
            </wp:positionH>
            <wp:positionV relativeFrom="paragraph">
              <wp:posOffset>28141</wp:posOffset>
            </wp:positionV>
            <wp:extent cx="2066081" cy="840743"/>
            <wp:effectExtent l="0" t="0" r="0" b="0"/>
            <wp:wrapSquare wrapText="bothSides"/>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066081" cy="840743"/>
                    </a:xfrm>
                    <a:prstGeom prst="rect">
                      <a:avLst/>
                    </a:prstGeom>
                  </pic:spPr>
                </pic:pic>
              </a:graphicData>
            </a:graphic>
            <wp14:sizeRelH relativeFrom="page">
              <wp14:pctWidth>0</wp14:pctWidth>
            </wp14:sizeRelH>
            <wp14:sizeRelV relativeFrom="page">
              <wp14:pctHeight>0</wp14:pctHeight>
            </wp14:sizeRelV>
          </wp:anchor>
        </w:drawing>
      </w:r>
      <w:r w:rsidR="00A7349C">
        <w:t xml:space="preserve">Gli indirizzi dunque vengono definiti con </w:t>
      </w:r>
      <w:r w:rsidR="00A7349C">
        <w:rPr>
          <w:rStyle w:val="Enfasicorsivo"/>
        </w:rPr>
        <w:t>2</w:t>
      </w:r>
      <w:r w:rsidR="00A7349C">
        <w:rPr>
          <w:rStyle w:val="Enfasicorsivo"/>
          <w:vertAlign w:val="superscript"/>
        </w:rPr>
        <w:t>x</w:t>
      </w:r>
      <w:r w:rsidR="00A7349C">
        <w:rPr>
          <w:rStyle w:val="Enfasicorsivo"/>
          <w:i w:val="0"/>
          <w:iCs w:val="0"/>
          <w:vertAlign w:val="superscript"/>
        </w:rPr>
        <w:t xml:space="preserve">  </w:t>
      </w:r>
      <w:r w:rsidR="00A7349C">
        <w:t xml:space="preserve">indirizzi, meno due, quello numericamente più basso che è il </w:t>
      </w:r>
      <w:r w:rsidR="00A7349C" w:rsidRPr="00A7349C">
        <w:rPr>
          <w:b/>
          <w:bCs/>
        </w:rPr>
        <w:t>subnet number</w:t>
      </w:r>
      <w:r w:rsidR="00A7349C">
        <w:rPr>
          <w:b/>
          <w:bCs/>
        </w:rPr>
        <w:t xml:space="preserve"> (numero identificativo della subnet)</w:t>
      </w:r>
      <w:r w:rsidR="00A7349C">
        <w:t xml:space="preserve">, e quello numericamente più alto che è il </w:t>
      </w:r>
      <w:r w:rsidR="00A7349C" w:rsidRPr="00A7349C">
        <w:rPr>
          <w:b/>
          <w:bCs/>
        </w:rPr>
        <w:t>subnet broadcast addres</w:t>
      </w:r>
      <w:r w:rsidR="00E1587F">
        <w:rPr>
          <w:b/>
          <w:bCs/>
        </w:rPr>
        <w:t>s</w:t>
      </w:r>
      <w:r w:rsidR="00A7349C">
        <w:t xml:space="preserve">, come risultato ci sono </w:t>
      </w:r>
      <w:r w:rsidR="00A7349C" w:rsidRPr="00A7349C">
        <w:rPr>
          <w:rStyle w:val="Enfasicorsivo"/>
          <w:b/>
          <w:bCs/>
        </w:rPr>
        <w:t>2</w:t>
      </w:r>
      <w:r w:rsidR="00A7349C" w:rsidRPr="00A7349C">
        <w:rPr>
          <w:rStyle w:val="Enfasicorsivo"/>
          <w:b/>
          <w:bCs/>
          <w:vertAlign w:val="superscript"/>
        </w:rPr>
        <w:t>x</w:t>
      </w:r>
      <w:r w:rsidR="00A7349C" w:rsidRPr="00A7349C">
        <w:rPr>
          <w:b/>
          <w:bCs/>
        </w:rPr>
        <w:t xml:space="preserve"> -</w:t>
      </w:r>
      <w:r w:rsidR="00A7349C">
        <w:rPr>
          <w:b/>
          <w:bCs/>
        </w:rPr>
        <w:t xml:space="preserve"> </w:t>
      </w:r>
      <w:r w:rsidR="00A7349C" w:rsidRPr="00A7349C">
        <w:rPr>
          <w:b/>
          <w:bCs/>
        </w:rPr>
        <w:t>2</w:t>
      </w:r>
      <w:r w:rsidR="00A7349C">
        <w:t xml:space="preserve"> indirizzi usabili per subnet.</w:t>
      </w:r>
    </w:p>
    <w:p w14:paraId="0D67B0EA" w14:textId="77777777" w:rsidR="007F24DF" w:rsidRDefault="007F24DF" w:rsidP="002B11DE">
      <w:pPr>
        <w:tabs>
          <w:tab w:val="left" w:pos="2600"/>
        </w:tabs>
      </w:pPr>
    </w:p>
    <w:p w14:paraId="212D4579" w14:textId="5DFAB6A8" w:rsidR="00A7349C" w:rsidRDefault="007F24DF" w:rsidP="002B11DE">
      <w:pPr>
        <w:tabs>
          <w:tab w:val="left" w:pos="2600"/>
        </w:tabs>
        <w:rPr>
          <w:b/>
          <w:bCs/>
          <w:sz w:val="26"/>
          <w:szCs w:val="26"/>
        </w:rPr>
      </w:pPr>
      <w:r w:rsidRPr="007F24DF">
        <w:rPr>
          <w:b/>
          <w:bCs/>
          <w:sz w:val="26"/>
          <w:szCs w:val="26"/>
        </w:rPr>
        <w:t>One Size Subnet</w:t>
      </w:r>
    </w:p>
    <w:p w14:paraId="2E94841D" w14:textId="77777777" w:rsidR="007F24DF" w:rsidRDefault="007F24DF" w:rsidP="002B11DE">
      <w:pPr>
        <w:tabs>
          <w:tab w:val="left" w:pos="2600"/>
        </w:tabs>
      </w:pPr>
      <w:r>
        <w:t xml:space="preserve">Per usare la single-size subnet, devi usare la stessa maschera per tutte le subnet di quel network. </w:t>
      </w:r>
    </w:p>
    <w:p w14:paraId="763E26F7" w14:textId="28C2FBF5" w:rsidR="007F24DF" w:rsidRDefault="007F24DF" w:rsidP="002B11DE">
      <w:pPr>
        <w:tabs>
          <w:tab w:val="left" w:pos="2600"/>
        </w:tabs>
      </w:pPr>
      <w:r>
        <w:rPr>
          <w:noProof/>
        </w:rPr>
        <w:drawing>
          <wp:anchor distT="0" distB="0" distL="114300" distR="114300" simplePos="0" relativeHeight="251729920" behindDoc="0" locked="0" layoutInCell="1" allowOverlap="1" wp14:anchorId="22F0F8D6" wp14:editId="702EA949">
            <wp:simplePos x="0" y="0"/>
            <wp:positionH relativeFrom="column">
              <wp:posOffset>3673057</wp:posOffset>
            </wp:positionH>
            <wp:positionV relativeFrom="paragraph">
              <wp:posOffset>2396</wp:posOffset>
            </wp:positionV>
            <wp:extent cx="2766951" cy="1348451"/>
            <wp:effectExtent l="0" t="0" r="0" b="4445"/>
            <wp:wrapSquare wrapText="bothSides"/>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66951" cy="1348451"/>
                    </a:xfrm>
                    <a:prstGeom prst="rect">
                      <a:avLst/>
                    </a:prstGeom>
                  </pic:spPr>
                </pic:pic>
              </a:graphicData>
            </a:graphic>
            <wp14:sizeRelH relativeFrom="page">
              <wp14:pctWidth>0</wp14:pctWidth>
            </wp14:sizeRelH>
            <wp14:sizeRelV relativeFrom="page">
              <wp14:pctHeight>0</wp14:pctHeight>
            </wp14:sizeRelV>
          </wp:anchor>
        </w:drawing>
      </w:r>
      <w:r>
        <w:t>Ma quale maschera usare? Bisogna scegliere la maschera che riesce a supportare la subnet che richiede il maggior numero di indirizzi IP, come nell’immagine. (&gt;)</w:t>
      </w:r>
    </w:p>
    <w:p w14:paraId="5B48AA56" w14:textId="19773585" w:rsidR="007F24DF" w:rsidRDefault="007F24DF" w:rsidP="002B11DE">
      <w:pPr>
        <w:tabs>
          <w:tab w:val="left" w:pos="2600"/>
        </w:tabs>
      </w:pPr>
      <w:r>
        <w:t xml:space="preserve">La LAN a sinistra richiedono 50 address ma la main LAN ne richiede 200, per realizzare ciò </w:t>
      </w:r>
      <w:r>
        <w:rPr>
          <w:rStyle w:val="Enfasicorsivo"/>
        </w:rPr>
        <w:t>2</w:t>
      </w:r>
      <w:r>
        <w:rPr>
          <w:rStyle w:val="Enfasicorsivo"/>
          <w:vertAlign w:val="superscript"/>
        </w:rPr>
        <w:t xml:space="preserve">7 </w:t>
      </w:r>
      <w:r>
        <w:t>-2 = 126 dunque non è sufficiente, ma</w:t>
      </w:r>
      <w:r w:rsidR="00700462">
        <w:t xml:space="preserve"> avendo 8 bits a disposizione,</w:t>
      </w:r>
      <w:r>
        <w:t xml:space="preserve"> </w:t>
      </w:r>
      <w:r>
        <w:rPr>
          <w:rStyle w:val="Enfasicorsivo"/>
        </w:rPr>
        <w:t>2</w:t>
      </w:r>
      <w:r>
        <w:rPr>
          <w:rStyle w:val="Enfasicorsivo"/>
          <w:vertAlign w:val="superscript"/>
        </w:rPr>
        <w:t xml:space="preserve">8 </w:t>
      </w:r>
      <w:r>
        <w:t xml:space="preserve">– 2 = </w:t>
      </w:r>
      <w:r w:rsidR="00700462">
        <w:t>254, risulta più che sufficiente.</w:t>
      </w:r>
    </w:p>
    <w:p w14:paraId="78E75E03" w14:textId="4826ACB4" w:rsidR="00700462" w:rsidRDefault="00700462" w:rsidP="002B11DE">
      <w:pPr>
        <w:tabs>
          <w:tab w:val="left" w:pos="2600"/>
        </w:tabs>
      </w:pPr>
      <w:r w:rsidRPr="00700462">
        <w:rPr>
          <w:b/>
          <w:bCs/>
        </w:rPr>
        <w:t>Pregi e Difetti</w:t>
      </w:r>
      <w:r>
        <w:t xml:space="preserve"> – rende il lavoro più semplice allo staff, usano tutti una ed una sola maschera, però d’altra parte è un alto spreco di indirizzi IP. Nell’immagine le LAN a sx richiedono 50 indirizzi, ma ognuna ne supporta a prescindere 254.</w:t>
      </w:r>
    </w:p>
    <w:p w14:paraId="1FAC80A4" w14:textId="77777777" w:rsidR="00700462" w:rsidRDefault="00700462" w:rsidP="00700462">
      <w:pPr>
        <w:tabs>
          <w:tab w:val="left" w:pos="2600"/>
        </w:tabs>
        <w:rPr>
          <w:b/>
          <w:bCs/>
          <w:sz w:val="26"/>
          <w:szCs w:val="26"/>
        </w:rPr>
      </w:pPr>
    </w:p>
    <w:p w14:paraId="3CE869A8" w14:textId="77777777" w:rsidR="00700462" w:rsidRDefault="00700462" w:rsidP="00700462">
      <w:pPr>
        <w:tabs>
          <w:tab w:val="left" w:pos="2600"/>
        </w:tabs>
        <w:rPr>
          <w:b/>
          <w:bCs/>
          <w:sz w:val="26"/>
          <w:szCs w:val="26"/>
        </w:rPr>
      </w:pPr>
    </w:p>
    <w:p w14:paraId="5976E460" w14:textId="64A965D4" w:rsidR="00700462" w:rsidRDefault="00700462" w:rsidP="00700462">
      <w:pPr>
        <w:tabs>
          <w:tab w:val="left" w:pos="2600"/>
        </w:tabs>
        <w:rPr>
          <w:b/>
          <w:bCs/>
          <w:sz w:val="26"/>
          <w:szCs w:val="26"/>
        </w:rPr>
      </w:pPr>
      <w:r>
        <w:rPr>
          <w:noProof/>
        </w:rPr>
        <w:lastRenderedPageBreak/>
        <w:drawing>
          <wp:anchor distT="0" distB="0" distL="114300" distR="114300" simplePos="0" relativeHeight="251730944" behindDoc="0" locked="0" layoutInCell="1" allowOverlap="1" wp14:anchorId="71866CA3" wp14:editId="58E9E3E5">
            <wp:simplePos x="0" y="0"/>
            <wp:positionH relativeFrom="margin">
              <wp:posOffset>3089733</wp:posOffset>
            </wp:positionH>
            <wp:positionV relativeFrom="paragraph">
              <wp:posOffset>2740</wp:posOffset>
            </wp:positionV>
            <wp:extent cx="2905125" cy="1459865"/>
            <wp:effectExtent l="0" t="0" r="9525" b="6985"/>
            <wp:wrapSquare wrapText="bothSides"/>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905125" cy="1459865"/>
                    </a:xfrm>
                    <a:prstGeom prst="rect">
                      <a:avLst/>
                    </a:prstGeom>
                  </pic:spPr>
                </pic:pic>
              </a:graphicData>
            </a:graphic>
            <wp14:sizeRelH relativeFrom="page">
              <wp14:pctWidth>0</wp14:pctWidth>
            </wp14:sizeRelH>
            <wp14:sizeRelV relativeFrom="page">
              <wp14:pctHeight>0</wp14:pctHeight>
            </wp14:sizeRelV>
          </wp:anchor>
        </w:drawing>
      </w:r>
      <w:r>
        <w:rPr>
          <w:b/>
          <w:bCs/>
          <w:sz w:val="26"/>
          <w:szCs w:val="26"/>
        </w:rPr>
        <w:t>Multiple</w:t>
      </w:r>
      <w:r w:rsidRPr="007F24DF">
        <w:rPr>
          <w:b/>
          <w:bCs/>
          <w:sz w:val="26"/>
          <w:szCs w:val="26"/>
        </w:rPr>
        <w:t xml:space="preserve"> Size Subnet</w:t>
      </w:r>
    </w:p>
    <w:p w14:paraId="1ED0113E" w14:textId="62FA3F6C" w:rsidR="00700462" w:rsidRDefault="00700462" w:rsidP="00700462">
      <w:pPr>
        <w:tabs>
          <w:tab w:val="left" w:pos="2600"/>
        </w:tabs>
      </w:pPr>
      <w:r>
        <w:t>In questo caso si avranno diverse maschere per ogni subnet. Differenti maschere vuol dire differenti numeri di host. Nella figura precedente venivano sprecati indirizzi, la figura di fianco (&gt;) mostra l’alternativa del Multiple Size, con 3 diverse maschere per ognuna delle 3 richieste.</w:t>
      </w:r>
    </w:p>
    <w:p w14:paraId="1ED9C36A" w14:textId="46E4DE58" w:rsidR="00700462" w:rsidRDefault="00700462" w:rsidP="00700462">
      <w:pPr>
        <w:tabs>
          <w:tab w:val="left" w:pos="2600"/>
        </w:tabs>
      </w:pPr>
    </w:p>
    <w:p w14:paraId="2FC76292" w14:textId="5E46DF69" w:rsidR="00700462" w:rsidRDefault="00C5784B" w:rsidP="00700462">
      <w:pPr>
        <w:tabs>
          <w:tab w:val="left" w:pos="2600"/>
        </w:tabs>
        <w:rPr>
          <w:b/>
          <w:bCs/>
          <w:sz w:val="26"/>
          <w:szCs w:val="26"/>
        </w:rPr>
      </w:pPr>
      <w:r>
        <w:rPr>
          <w:noProof/>
        </w:rPr>
        <w:drawing>
          <wp:anchor distT="0" distB="0" distL="114300" distR="114300" simplePos="0" relativeHeight="251731968" behindDoc="0" locked="0" layoutInCell="1" allowOverlap="1" wp14:anchorId="34987FCC" wp14:editId="05A5A643">
            <wp:simplePos x="0" y="0"/>
            <wp:positionH relativeFrom="margin">
              <wp:posOffset>3344858</wp:posOffset>
            </wp:positionH>
            <wp:positionV relativeFrom="paragraph">
              <wp:posOffset>73090</wp:posOffset>
            </wp:positionV>
            <wp:extent cx="2638425" cy="787400"/>
            <wp:effectExtent l="0" t="0" r="9525" b="0"/>
            <wp:wrapSquare wrapText="bothSides"/>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638425" cy="787400"/>
                    </a:xfrm>
                    <a:prstGeom prst="rect">
                      <a:avLst/>
                    </a:prstGeom>
                  </pic:spPr>
                </pic:pic>
              </a:graphicData>
            </a:graphic>
            <wp14:sizeRelH relativeFrom="page">
              <wp14:pctWidth>0</wp14:pctWidth>
            </wp14:sizeRelH>
            <wp14:sizeRelV relativeFrom="page">
              <wp14:pctHeight>0</wp14:pctHeight>
            </wp14:sizeRelV>
          </wp:anchor>
        </w:drawing>
      </w:r>
      <w:r w:rsidRPr="00C5784B">
        <w:rPr>
          <w:b/>
          <w:bCs/>
          <w:sz w:val="26"/>
          <w:szCs w:val="26"/>
        </w:rPr>
        <w:t xml:space="preserve">Indirizzi IP Privati </w:t>
      </w:r>
      <w:r>
        <w:rPr>
          <w:b/>
          <w:bCs/>
          <w:sz w:val="26"/>
          <w:szCs w:val="26"/>
        </w:rPr>
        <w:t>–</w:t>
      </w:r>
      <w:r w:rsidRPr="00C5784B">
        <w:rPr>
          <w:b/>
          <w:bCs/>
          <w:sz w:val="26"/>
          <w:szCs w:val="26"/>
        </w:rPr>
        <w:t xml:space="preserve"> NAT</w:t>
      </w:r>
    </w:p>
    <w:p w14:paraId="4AADFA18" w14:textId="7B5DF32C" w:rsidR="00C5784B" w:rsidRDefault="00C5784B" w:rsidP="00700462">
      <w:pPr>
        <w:tabs>
          <w:tab w:val="left" w:pos="2600"/>
        </w:tabs>
      </w:pPr>
      <w:r>
        <w:t>Il Network Address Translation (NAT) è un metodo che permette a più aziende di usare lo stesso indirizzo ip privato, come nell’immagine.</w:t>
      </w:r>
    </w:p>
    <w:p w14:paraId="45CDE223" w14:textId="248ECA15" w:rsidR="00C5784B" w:rsidRDefault="0059522E" w:rsidP="00700462">
      <w:pPr>
        <w:tabs>
          <w:tab w:val="left" w:pos="2600"/>
        </w:tabs>
      </w:pPr>
      <w:r>
        <w:rPr>
          <w:noProof/>
        </w:rPr>
        <w:drawing>
          <wp:anchor distT="0" distB="0" distL="114300" distR="114300" simplePos="0" relativeHeight="251732992" behindDoc="0" locked="0" layoutInCell="1" allowOverlap="1" wp14:anchorId="18AC1AD2" wp14:editId="174A78B2">
            <wp:simplePos x="0" y="0"/>
            <wp:positionH relativeFrom="column">
              <wp:posOffset>3099226</wp:posOffset>
            </wp:positionH>
            <wp:positionV relativeFrom="paragraph">
              <wp:posOffset>263871</wp:posOffset>
            </wp:positionV>
            <wp:extent cx="3312795" cy="711835"/>
            <wp:effectExtent l="0" t="0" r="1905" b="0"/>
            <wp:wrapSquare wrapText="bothSides"/>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312795" cy="711835"/>
                    </a:xfrm>
                    <a:prstGeom prst="rect">
                      <a:avLst/>
                    </a:prstGeom>
                  </pic:spPr>
                </pic:pic>
              </a:graphicData>
            </a:graphic>
            <wp14:sizeRelH relativeFrom="page">
              <wp14:pctWidth>0</wp14:pctWidth>
            </wp14:sizeRelH>
            <wp14:sizeRelV relativeFrom="page">
              <wp14:pctHeight>0</wp14:pctHeight>
            </wp14:sizeRelV>
          </wp:anchor>
        </w:drawing>
      </w:r>
    </w:p>
    <w:p w14:paraId="5FC5BF00" w14:textId="6D1D9FF7" w:rsidR="00C5784B" w:rsidRDefault="00C5784B" w:rsidP="00700462">
      <w:pPr>
        <w:tabs>
          <w:tab w:val="left" w:pos="2600"/>
        </w:tabs>
      </w:pPr>
      <w:r>
        <w:t>Tutte le aziende usano il NAT ormai, la tabella definisce i range di indirizzi privati che un azienda può avere.</w:t>
      </w:r>
    </w:p>
    <w:p w14:paraId="33F183D2" w14:textId="535AEDEC" w:rsidR="00183F15" w:rsidRDefault="00183F15" w:rsidP="00700462">
      <w:pPr>
        <w:tabs>
          <w:tab w:val="left" w:pos="2600"/>
        </w:tabs>
      </w:pPr>
    </w:p>
    <w:p w14:paraId="20C3DAA1" w14:textId="77777777" w:rsidR="00C51B7D" w:rsidRDefault="00C51B7D" w:rsidP="00700462">
      <w:pPr>
        <w:tabs>
          <w:tab w:val="left" w:pos="2600"/>
        </w:tabs>
        <w:rPr>
          <w:b/>
          <w:bCs/>
          <w:sz w:val="26"/>
          <w:szCs w:val="26"/>
        </w:rPr>
      </w:pPr>
    </w:p>
    <w:p w14:paraId="62666062" w14:textId="27E1E967" w:rsidR="00183F15" w:rsidRPr="00104701" w:rsidRDefault="0059522E" w:rsidP="00700462">
      <w:pPr>
        <w:tabs>
          <w:tab w:val="left" w:pos="2600"/>
        </w:tabs>
        <w:rPr>
          <w:b/>
          <w:bCs/>
          <w:sz w:val="26"/>
          <w:szCs w:val="26"/>
        </w:rPr>
      </w:pPr>
      <w:r w:rsidRPr="00104701">
        <w:rPr>
          <w:b/>
          <w:bCs/>
          <w:noProof/>
          <w:sz w:val="26"/>
          <w:szCs w:val="26"/>
        </w:rPr>
        <w:drawing>
          <wp:anchor distT="0" distB="0" distL="114300" distR="114300" simplePos="0" relativeHeight="251734016" behindDoc="0" locked="0" layoutInCell="1" allowOverlap="1" wp14:anchorId="41171900" wp14:editId="4169D425">
            <wp:simplePos x="0" y="0"/>
            <wp:positionH relativeFrom="column">
              <wp:posOffset>-76739</wp:posOffset>
            </wp:positionH>
            <wp:positionV relativeFrom="paragraph">
              <wp:posOffset>322379</wp:posOffset>
            </wp:positionV>
            <wp:extent cx="3520646" cy="1365812"/>
            <wp:effectExtent l="0" t="0" r="3810" b="6350"/>
            <wp:wrapSquare wrapText="bothSides"/>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520646" cy="1365812"/>
                    </a:xfrm>
                    <a:prstGeom prst="rect">
                      <a:avLst/>
                    </a:prstGeom>
                  </pic:spPr>
                </pic:pic>
              </a:graphicData>
            </a:graphic>
            <wp14:sizeRelH relativeFrom="page">
              <wp14:pctWidth>0</wp14:pctWidth>
            </wp14:sizeRelH>
            <wp14:sizeRelV relativeFrom="page">
              <wp14:pctHeight>0</wp14:pctHeight>
            </wp14:sizeRelV>
          </wp:anchor>
        </w:drawing>
      </w:r>
      <w:r w:rsidR="00104701" w:rsidRPr="00104701">
        <w:rPr>
          <w:b/>
          <w:bCs/>
          <w:sz w:val="26"/>
          <w:szCs w:val="26"/>
        </w:rPr>
        <w:t>Le classi di indirizzi</w:t>
      </w:r>
    </w:p>
    <w:p w14:paraId="788D5CE0" w14:textId="4787621E" w:rsidR="00C5784B" w:rsidRDefault="00C5784B" w:rsidP="00700462">
      <w:pPr>
        <w:tabs>
          <w:tab w:val="left" w:pos="2600"/>
        </w:tabs>
        <w:rPr>
          <w:noProof/>
        </w:rPr>
      </w:pPr>
      <w:r w:rsidRPr="00C5784B">
        <w:rPr>
          <w:noProof/>
        </w:rPr>
        <w:t xml:space="preserve"> </w:t>
      </w:r>
      <w:r w:rsidR="00104701">
        <w:rPr>
          <w:noProof/>
        </w:rPr>
        <w:t xml:space="preserve">Ogni classe ha un formato di indirizzo IP totale di 32 bit. </w:t>
      </w:r>
    </w:p>
    <w:p w14:paraId="687CD422" w14:textId="3BC60A12" w:rsidR="00104701" w:rsidRPr="00104701" w:rsidRDefault="00104701" w:rsidP="00104701">
      <w:pPr>
        <w:autoSpaceDE w:val="0"/>
        <w:autoSpaceDN w:val="0"/>
        <w:adjustRightInd w:val="0"/>
        <w:spacing w:after="0" w:line="240" w:lineRule="auto"/>
        <w:rPr>
          <w:rFonts w:ascii="CiscoSerif-Regular" w:hAnsi="CiscoSerif-Regular" w:cs="CiscoSerif-Regular"/>
          <w:color w:val="000000"/>
          <w:sz w:val="18"/>
          <w:szCs w:val="18"/>
          <w:lang w:val="en-US"/>
        </w:rPr>
      </w:pPr>
      <w:r w:rsidRPr="00104701">
        <w:rPr>
          <w:rFonts w:ascii="ZapfDingbatsStd" w:eastAsia="ZapfDingbatsStd" w:hAnsi="CiscoSerif-Bold" w:cs="ZapfDingbatsStd" w:hint="eastAsia"/>
          <w:color w:val="003663"/>
          <w:sz w:val="14"/>
          <w:szCs w:val="14"/>
          <w:lang w:val="en-US"/>
        </w:rPr>
        <w:t>■</w:t>
      </w:r>
      <w:r>
        <w:rPr>
          <w:rFonts w:ascii="ZapfDingbatsStd" w:eastAsia="ZapfDingbatsStd" w:hAnsi="CiscoSerif-Bold" w:cs="ZapfDingbatsStd" w:hint="eastAsia"/>
          <w:color w:val="003663"/>
          <w:sz w:val="14"/>
          <w:szCs w:val="14"/>
          <w:lang w:val="en-US"/>
        </w:rPr>
        <w:t xml:space="preserve"> </w:t>
      </w:r>
      <w:r w:rsidRPr="00104701">
        <w:rPr>
          <w:rFonts w:ascii="CiscoSerif-Bold" w:hAnsi="CiscoSerif-Bold" w:cs="CiscoSerif-Bold"/>
          <w:b/>
          <w:bCs/>
          <w:color w:val="000000"/>
          <w:sz w:val="18"/>
          <w:szCs w:val="18"/>
          <w:lang w:val="en-US"/>
        </w:rPr>
        <w:t xml:space="preserve">Class A: </w:t>
      </w:r>
      <w:r w:rsidRPr="00104701">
        <w:rPr>
          <w:rFonts w:ascii="CiscoSerif-Regular" w:hAnsi="CiscoSerif-Regular" w:cs="CiscoSerif-Regular"/>
          <w:color w:val="000000"/>
          <w:sz w:val="18"/>
          <w:szCs w:val="18"/>
          <w:lang w:val="en-US"/>
        </w:rPr>
        <w:t>2</w:t>
      </w:r>
      <w:r w:rsidRPr="00104701">
        <w:rPr>
          <w:rFonts w:ascii="CiscoSerif-Regular" w:hAnsi="CiscoSerif-Regular" w:cs="CiscoSerif-Regular"/>
          <w:color w:val="000000"/>
          <w:sz w:val="12"/>
          <w:szCs w:val="12"/>
          <w:lang w:val="en-US"/>
        </w:rPr>
        <w:t xml:space="preserve">24 </w:t>
      </w:r>
      <w:r w:rsidRPr="00104701">
        <w:rPr>
          <w:rFonts w:ascii="CiscoSerif-Regular" w:hAnsi="CiscoSerif-Regular" w:cs="CiscoSerif-Regular"/>
          <w:color w:val="000000"/>
          <w:sz w:val="18"/>
          <w:szCs w:val="18"/>
          <w:lang w:val="en-US"/>
        </w:rPr>
        <w:t>– 2 = 16,777,214</w:t>
      </w:r>
    </w:p>
    <w:p w14:paraId="17E30E18" w14:textId="77777777" w:rsidR="00104701" w:rsidRPr="00104701" w:rsidRDefault="00104701" w:rsidP="00104701">
      <w:pPr>
        <w:autoSpaceDE w:val="0"/>
        <w:autoSpaceDN w:val="0"/>
        <w:adjustRightInd w:val="0"/>
        <w:spacing w:after="0" w:line="240" w:lineRule="auto"/>
        <w:rPr>
          <w:rFonts w:ascii="CiscoSerif-Regular" w:hAnsi="CiscoSerif-Regular" w:cs="CiscoSerif-Regular"/>
          <w:color w:val="000000"/>
          <w:sz w:val="18"/>
          <w:szCs w:val="18"/>
          <w:lang w:val="en-US"/>
        </w:rPr>
      </w:pPr>
      <w:r w:rsidRPr="00104701">
        <w:rPr>
          <w:rFonts w:ascii="ZapfDingbatsStd" w:eastAsia="ZapfDingbatsStd" w:hAnsi="CiscoSerif-Bold" w:cs="ZapfDingbatsStd" w:hint="eastAsia"/>
          <w:color w:val="003663"/>
          <w:sz w:val="14"/>
          <w:szCs w:val="14"/>
          <w:lang w:val="en-US"/>
        </w:rPr>
        <w:t>■</w:t>
      </w:r>
      <w:r w:rsidRPr="00104701">
        <w:rPr>
          <w:rFonts w:ascii="ZapfDingbatsStd" w:eastAsia="ZapfDingbatsStd" w:hAnsi="CiscoSerif-Bold" w:cs="ZapfDingbatsStd"/>
          <w:color w:val="003663"/>
          <w:sz w:val="14"/>
          <w:szCs w:val="14"/>
          <w:lang w:val="en-US"/>
        </w:rPr>
        <w:t xml:space="preserve"> </w:t>
      </w:r>
      <w:r w:rsidRPr="00104701">
        <w:rPr>
          <w:rFonts w:ascii="CiscoSerif-Bold" w:hAnsi="CiscoSerif-Bold" w:cs="CiscoSerif-Bold"/>
          <w:b/>
          <w:bCs/>
          <w:color w:val="000000"/>
          <w:sz w:val="18"/>
          <w:szCs w:val="18"/>
          <w:lang w:val="en-US"/>
        </w:rPr>
        <w:t xml:space="preserve">Class B: </w:t>
      </w:r>
      <w:r w:rsidRPr="00104701">
        <w:rPr>
          <w:rFonts w:ascii="CiscoSerif-Regular" w:hAnsi="CiscoSerif-Regular" w:cs="CiscoSerif-Regular"/>
          <w:color w:val="000000"/>
          <w:sz w:val="18"/>
          <w:szCs w:val="18"/>
          <w:lang w:val="en-US"/>
        </w:rPr>
        <w:t>2</w:t>
      </w:r>
      <w:r w:rsidRPr="00104701">
        <w:rPr>
          <w:rFonts w:ascii="CiscoSerif-Regular" w:hAnsi="CiscoSerif-Regular" w:cs="CiscoSerif-Regular"/>
          <w:color w:val="000000"/>
          <w:sz w:val="12"/>
          <w:szCs w:val="12"/>
          <w:lang w:val="en-US"/>
        </w:rPr>
        <w:t xml:space="preserve">16 </w:t>
      </w:r>
      <w:r w:rsidRPr="00104701">
        <w:rPr>
          <w:rFonts w:ascii="CiscoSerif-Regular" w:hAnsi="CiscoSerif-Regular" w:cs="CiscoSerif-Regular"/>
          <w:color w:val="000000"/>
          <w:sz w:val="18"/>
          <w:szCs w:val="18"/>
          <w:lang w:val="en-US"/>
        </w:rPr>
        <w:t>– 2 = 65,534</w:t>
      </w:r>
    </w:p>
    <w:p w14:paraId="2FCBF36A" w14:textId="2F73D9A1" w:rsidR="00104701" w:rsidRDefault="00104701" w:rsidP="00104701">
      <w:pPr>
        <w:tabs>
          <w:tab w:val="left" w:pos="2600"/>
        </w:tabs>
        <w:rPr>
          <w:rFonts w:ascii="CiscoSerif-Regular" w:hAnsi="CiscoSerif-Regular" w:cs="CiscoSerif-Regular"/>
          <w:color w:val="000000"/>
          <w:sz w:val="18"/>
          <w:szCs w:val="18"/>
          <w:lang w:val="en-US"/>
        </w:rPr>
      </w:pPr>
      <w:r w:rsidRPr="00104701">
        <w:rPr>
          <w:rFonts w:ascii="ZapfDingbatsStd" w:eastAsia="ZapfDingbatsStd" w:hAnsi="CiscoSerif-Bold" w:cs="ZapfDingbatsStd" w:hint="eastAsia"/>
          <w:color w:val="003663"/>
          <w:sz w:val="14"/>
          <w:szCs w:val="14"/>
          <w:lang w:val="en-US"/>
        </w:rPr>
        <w:t>■</w:t>
      </w:r>
      <w:r w:rsidRPr="00104701">
        <w:rPr>
          <w:rFonts w:ascii="ZapfDingbatsStd" w:eastAsia="ZapfDingbatsStd" w:hAnsi="CiscoSerif-Bold" w:cs="ZapfDingbatsStd"/>
          <w:color w:val="003663"/>
          <w:sz w:val="14"/>
          <w:szCs w:val="14"/>
          <w:lang w:val="en-US"/>
        </w:rPr>
        <w:t xml:space="preserve"> </w:t>
      </w:r>
      <w:r w:rsidRPr="00104701">
        <w:rPr>
          <w:rFonts w:ascii="CiscoSerif-Bold" w:hAnsi="CiscoSerif-Bold" w:cs="CiscoSerif-Bold"/>
          <w:b/>
          <w:bCs/>
          <w:color w:val="000000"/>
          <w:sz w:val="18"/>
          <w:szCs w:val="18"/>
          <w:lang w:val="en-US"/>
        </w:rPr>
        <w:t xml:space="preserve">Class C: </w:t>
      </w:r>
      <w:r w:rsidRPr="00104701">
        <w:rPr>
          <w:rFonts w:ascii="CiscoSerif-Regular" w:hAnsi="CiscoSerif-Regular" w:cs="CiscoSerif-Regular"/>
          <w:color w:val="000000"/>
          <w:sz w:val="18"/>
          <w:szCs w:val="18"/>
          <w:lang w:val="en-US"/>
        </w:rPr>
        <w:t>2</w:t>
      </w:r>
      <w:r w:rsidRPr="00104701">
        <w:rPr>
          <w:rFonts w:ascii="CiscoSerif-Regular" w:hAnsi="CiscoSerif-Regular" w:cs="CiscoSerif-Regular"/>
          <w:color w:val="000000"/>
          <w:sz w:val="12"/>
          <w:szCs w:val="12"/>
          <w:lang w:val="en-US"/>
        </w:rPr>
        <w:t xml:space="preserve">8 </w:t>
      </w:r>
      <w:r w:rsidRPr="00104701">
        <w:rPr>
          <w:rFonts w:ascii="CiscoSerif-Regular" w:hAnsi="CiscoSerif-Regular" w:cs="CiscoSerif-Regular"/>
          <w:color w:val="000000"/>
          <w:sz w:val="18"/>
          <w:szCs w:val="18"/>
          <w:lang w:val="en-US"/>
        </w:rPr>
        <w:t>– 2 = 254</w:t>
      </w:r>
    </w:p>
    <w:p w14:paraId="6E131C6A" w14:textId="198664F8" w:rsidR="00104701" w:rsidRPr="00441DCD" w:rsidRDefault="00104701" w:rsidP="00104701">
      <w:pPr>
        <w:tabs>
          <w:tab w:val="left" w:pos="2600"/>
        </w:tabs>
        <w:rPr>
          <w:rFonts w:ascii="CiscoSerif-Regular" w:hAnsi="CiscoSerif-Regular" w:cs="CiscoSerif-Regular"/>
          <w:color w:val="000000"/>
          <w:sz w:val="18"/>
          <w:szCs w:val="18"/>
        </w:rPr>
      </w:pPr>
      <w:r w:rsidRPr="00441DCD">
        <w:rPr>
          <w:rFonts w:ascii="CiscoSerif-Regular" w:hAnsi="CiscoSerif-Regular" w:cs="CiscoSerif-Regular"/>
          <w:color w:val="000000"/>
          <w:sz w:val="18"/>
          <w:szCs w:val="18"/>
        </w:rPr>
        <w:t>N = Bit parte network. H = bit parte host.</w:t>
      </w:r>
    </w:p>
    <w:p w14:paraId="0D82FABA" w14:textId="38E36A48" w:rsidR="00C5784B" w:rsidRPr="00441DCD" w:rsidRDefault="00C5784B" w:rsidP="00700462">
      <w:pPr>
        <w:tabs>
          <w:tab w:val="left" w:pos="2600"/>
        </w:tabs>
      </w:pPr>
    </w:p>
    <w:p w14:paraId="6C0DEA8D" w14:textId="5E3D3F31" w:rsidR="00104701" w:rsidRPr="00441DCD" w:rsidRDefault="00104701" w:rsidP="00700462">
      <w:pPr>
        <w:tabs>
          <w:tab w:val="left" w:pos="2600"/>
        </w:tabs>
      </w:pPr>
    </w:p>
    <w:p w14:paraId="40D1089B" w14:textId="6EAE2D37" w:rsidR="00C51B7D" w:rsidRDefault="00C51B7D" w:rsidP="00700462">
      <w:pPr>
        <w:tabs>
          <w:tab w:val="left" w:pos="2600"/>
        </w:tabs>
      </w:pPr>
      <w:r>
        <w:rPr>
          <w:noProof/>
        </w:rPr>
        <w:drawing>
          <wp:anchor distT="0" distB="0" distL="114300" distR="114300" simplePos="0" relativeHeight="251735040" behindDoc="0" locked="0" layoutInCell="1" allowOverlap="1" wp14:anchorId="2C65A54D" wp14:editId="4E0EA9AF">
            <wp:simplePos x="0" y="0"/>
            <wp:positionH relativeFrom="margin">
              <wp:posOffset>3527160</wp:posOffset>
            </wp:positionH>
            <wp:positionV relativeFrom="paragraph">
              <wp:posOffset>214719</wp:posOffset>
            </wp:positionV>
            <wp:extent cx="2413322" cy="1757368"/>
            <wp:effectExtent l="0" t="0" r="6350" b="0"/>
            <wp:wrapSquare wrapText="bothSides"/>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413322" cy="1757368"/>
                    </a:xfrm>
                    <a:prstGeom prst="rect">
                      <a:avLst/>
                    </a:prstGeom>
                  </pic:spPr>
                </pic:pic>
              </a:graphicData>
            </a:graphic>
            <wp14:sizeRelH relativeFrom="page">
              <wp14:pctWidth>0</wp14:pctWidth>
            </wp14:sizeRelH>
            <wp14:sizeRelV relativeFrom="page">
              <wp14:pctHeight>0</wp14:pctHeight>
            </wp14:sizeRelV>
          </wp:anchor>
        </w:drawing>
      </w:r>
    </w:p>
    <w:p w14:paraId="5C88FF11" w14:textId="2B74F468" w:rsidR="00104701" w:rsidRDefault="00104701" w:rsidP="00700462">
      <w:pPr>
        <w:tabs>
          <w:tab w:val="left" w:pos="2600"/>
        </w:tabs>
      </w:pPr>
      <w:r w:rsidRPr="00104701">
        <w:t>Poiché il formato degli indirizzi d</w:t>
      </w:r>
      <w:r>
        <w:t>eve rimanere 32 bit, per identificare la subnet viene presa una parte dei bit disponibili per gli host, ed assegnata alla parte subnet, come nell’immagine. (&gt;)</w:t>
      </w:r>
    </w:p>
    <w:p w14:paraId="290AEB5F" w14:textId="5733D35E" w:rsidR="00104701" w:rsidRDefault="00104701" w:rsidP="00700462">
      <w:pPr>
        <w:tabs>
          <w:tab w:val="left" w:pos="2600"/>
        </w:tabs>
      </w:pPr>
      <w:r w:rsidRPr="00104701">
        <w:rPr>
          <w:rFonts w:ascii="CiscoSerif-Regular" w:hAnsi="CiscoSerif-Regular" w:cs="CiscoSerif-Regular"/>
          <w:sz w:val="20"/>
          <w:szCs w:val="20"/>
        </w:rPr>
        <w:t>2^s</w:t>
      </w:r>
      <w:r>
        <w:rPr>
          <w:rFonts w:ascii="CiscoSerif-Regular" w:hAnsi="CiscoSerif-Regular" w:cs="CiscoSerif-Regular"/>
          <w:sz w:val="12"/>
          <w:szCs w:val="12"/>
        </w:rPr>
        <w:t xml:space="preserve"> </w:t>
      </w:r>
      <w:r>
        <w:t xml:space="preserve"> deve essere maggiore del numero di subnet richieste, idem per gli host, 2^h – 2 deve essere maggiore del numero di host richiesti per ogni subnet.</w:t>
      </w:r>
    </w:p>
    <w:p w14:paraId="7A40A06D" w14:textId="1C57694A" w:rsidR="00104701" w:rsidRDefault="00104701" w:rsidP="00700462">
      <w:pPr>
        <w:tabs>
          <w:tab w:val="left" w:pos="2600"/>
        </w:tabs>
      </w:pPr>
    </w:p>
    <w:p w14:paraId="606F00BE" w14:textId="264EF4A7" w:rsidR="00104701" w:rsidRDefault="00104701" w:rsidP="00700462">
      <w:pPr>
        <w:tabs>
          <w:tab w:val="left" w:pos="2600"/>
        </w:tabs>
      </w:pPr>
    </w:p>
    <w:p w14:paraId="3E0C74B3" w14:textId="7EE5BC2F" w:rsidR="00441DCD" w:rsidRDefault="00441DCD" w:rsidP="00700462">
      <w:pPr>
        <w:tabs>
          <w:tab w:val="left" w:pos="2600"/>
        </w:tabs>
      </w:pPr>
    </w:p>
    <w:p w14:paraId="4E714A04" w14:textId="4502BF87" w:rsidR="00441DCD" w:rsidRDefault="00441DCD" w:rsidP="00700462">
      <w:pPr>
        <w:tabs>
          <w:tab w:val="left" w:pos="2600"/>
        </w:tabs>
        <w:rPr>
          <w:b/>
          <w:bCs/>
          <w:sz w:val="26"/>
          <w:szCs w:val="26"/>
        </w:rPr>
      </w:pPr>
      <w:r>
        <w:rPr>
          <w:noProof/>
        </w:rPr>
        <w:lastRenderedPageBreak/>
        <w:drawing>
          <wp:anchor distT="0" distB="0" distL="114300" distR="114300" simplePos="0" relativeHeight="251736064" behindDoc="0" locked="0" layoutInCell="1" allowOverlap="1" wp14:anchorId="66A8D830" wp14:editId="090C3910">
            <wp:simplePos x="0" y="0"/>
            <wp:positionH relativeFrom="column">
              <wp:posOffset>-60180</wp:posOffset>
            </wp:positionH>
            <wp:positionV relativeFrom="paragraph">
              <wp:posOffset>256668</wp:posOffset>
            </wp:positionV>
            <wp:extent cx="3643630" cy="1093470"/>
            <wp:effectExtent l="0" t="0" r="0" b="0"/>
            <wp:wrapSquare wrapText="bothSides"/>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643630" cy="1093470"/>
                    </a:xfrm>
                    <a:prstGeom prst="rect">
                      <a:avLst/>
                    </a:prstGeom>
                  </pic:spPr>
                </pic:pic>
              </a:graphicData>
            </a:graphic>
            <wp14:sizeRelH relativeFrom="page">
              <wp14:pctWidth>0</wp14:pctWidth>
            </wp14:sizeRelH>
            <wp14:sizeRelV relativeFrom="page">
              <wp14:pctHeight>0</wp14:pctHeight>
            </wp14:sizeRelV>
          </wp:anchor>
        </w:drawing>
      </w:r>
      <w:r w:rsidRPr="00441DCD">
        <w:rPr>
          <w:b/>
          <w:bCs/>
          <w:sz w:val="26"/>
          <w:szCs w:val="26"/>
        </w:rPr>
        <w:t>CAP. 12</w:t>
      </w:r>
      <w:r>
        <w:rPr>
          <w:b/>
          <w:bCs/>
          <w:sz w:val="26"/>
          <w:szCs w:val="26"/>
        </w:rPr>
        <w:t xml:space="preserve"> – Classi di indirizzi</w:t>
      </w:r>
    </w:p>
    <w:p w14:paraId="2EF7E971" w14:textId="157A78A2" w:rsidR="00441DCD" w:rsidRDefault="00441DCD" w:rsidP="00700462">
      <w:pPr>
        <w:tabs>
          <w:tab w:val="left" w:pos="2600"/>
        </w:tabs>
      </w:pPr>
    </w:p>
    <w:p w14:paraId="1672A97C" w14:textId="47DCAA3A" w:rsidR="00441DCD" w:rsidRDefault="00441DCD" w:rsidP="00700462">
      <w:pPr>
        <w:tabs>
          <w:tab w:val="left" w:pos="2600"/>
        </w:tabs>
      </w:pPr>
    </w:p>
    <w:p w14:paraId="777B450A" w14:textId="4F1485E5" w:rsidR="00441DCD" w:rsidRDefault="00441DCD" w:rsidP="00700462">
      <w:pPr>
        <w:tabs>
          <w:tab w:val="left" w:pos="2600"/>
        </w:tabs>
      </w:pPr>
    </w:p>
    <w:p w14:paraId="6161865E" w14:textId="5D331AAA" w:rsidR="00441DCD" w:rsidRDefault="00441DCD" w:rsidP="00700462">
      <w:pPr>
        <w:tabs>
          <w:tab w:val="left" w:pos="2600"/>
        </w:tabs>
      </w:pPr>
      <w:r>
        <w:rPr>
          <w:noProof/>
        </w:rPr>
        <w:drawing>
          <wp:anchor distT="0" distB="0" distL="114300" distR="114300" simplePos="0" relativeHeight="251737088" behindDoc="0" locked="0" layoutInCell="1" allowOverlap="1" wp14:anchorId="4C65F3F5" wp14:editId="44854478">
            <wp:simplePos x="0" y="0"/>
            <wp:positionH relativeFrom="column">
              <wp:posOffset>-66675</wp:posOffset>
            </wp:positionH>
            <wp:positionV relativeFrom="paragraph">
              <wp:posOffset>320040</wp:posOffset>
            </wp:positionV>
            <wp:extent cx="3657600" cy="1435100"/>
            <wp:effectExtent l="0" t="0" r="0" b="0"/>
            <wp:wrapSquare wrapText="bothSides"/>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657600" cy="1435100"/>
                    </a:xfrm>
                    <a:prstGeom prst="rect">
                      <a:avLst/>
                    </a:prstGeom>
                  </pic:spPr>
                </pic:pic>
              </a:graphicData>
            </a:graphic>
            <wp14:sizeRelH relativeFrom="page">
              <wp14:pctWidth>0</wp14:pctWidth>
            </wp14:sizeRelH>
            <wp14:sizeRelV relativeFrom="page">
              <wp14:pctHeight>0</wp14:pctHeight>
            </wp14:sizeRelV>
          </wp:anchor>
        </w:drawing>
      </w:r>
    </w:p>
    <w:p w14:paraId="7569119F" w14:textId="78E5DF17" w:rsidR="00441DCD" w:rsidRDefault="00441DCD" w:rsidP="00700462">
      <w:pPr>
        <w:tabs>
          <w:tab w:val="left" w:pos="2600"/>
        </w:tabs>
      </w:pPr>
    </w:p>
    <w:p w14:paraId="25AC6E37" w14:textId="71E2A3C4" w:rsidR="00441DCD" w:rsidRDefault="00B6756C" w:rsidP="00700462">
      <w:pPr>
        <w:tabs>
          <w:tab w:val="left" w:pos="2600"/>
        </w:tabs>
      </w:pPr>
      <w:r>
        <w:t>NB</w:t>
      </w:r>
      <w:r w:rsidR="00441DCD">
        <w:t>: Gli indirizzi Classe A che iniziano con 0 o 127, sono riservati. B e C non hanno indirizzi riservati.</w:t>
      </w:r>
    </w:p>
    <w:p w14:paraId="008250B2" w14:textId="225E73AA" w:rsidR="00B6756C" w:rsidRDefault="00B6756C" w:rsidP="00700462">
      <w:pPr>
        <w:tabs>
          <w:tab w:val="left" w:pos="2600"/>
        </w:tabs>
      </w:pPr>
    </w:p>
    <w:p w14:paraId="1C8800AD" w14:textId="288EA981" w:rsidR="00B6756C" w:rsidRDefault="00B6756C" w:rsidP="00700462">
      <w:pPr>
        <w:tabs>
          <w:tab w:val="left" w:pos="2600"/>
        </w:tabs>
      </w:pPr>
    </w:p>
    <w:p w14:paraId="040981FC" w14:textId="6D50A57E" w:rsidR="00B6756C" w:rsidRDefault="00B6756C" w:rsidP="00700462">
      <w:pPr>
        <w:tabs>
          <w:tab w:val="left" w:pos="2600"/>
        </w:tabs>
      </w:pPr>
    </w:p>
    <w:p w14:paraId="79963D89" w14:textId="49E9D706" w:rsidR="003C1EA9" w:rsidRDefault="001512E1" w:rsidP="00700462">
      <w:pPr>
        <w:tabs>
          <w:tab w:val="left" w:pos="2600"/>
        </w:tabs>
      </w:pPr>
      <w:r>
        <w:rPr>
          <w:noProof/>
        </w:rPr>
        <w:drawing>
          <wp:anchor distT="0" distB="0" distL="114300" distR="114300" simplePos="0" relativeHeight="251738112" behindDoc="0" locked="0" layoutInCell="1" allowOverlap="1" wp14:anchorId="09F8ACD0" wp14:editId="09163D39">
            <wp:simplePos x="0" y="0"/>
            <wp:positionH relativeFrom="margin">
              <wp:posOffset>3268546</wp:posOffset>
            </wp:positionH>
            <wp:positionV relativeFrom="paragraph">
              <wp:posOffset>108585</wp:posOffset>
            </wp:positionV>
            <wp:extent cx="3223550" cy="2156614"/>
            <wp:effectExtent l="0" t="0" r="0" b="0"/>
            <wp:wrapSquare wrapText="bothSides"/>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223550" cy="2156614"/>
                    </a:xfrm>
                    <a:prstGeom prst="rect">
                      <a:avLst/>
                    </a:prstGeom>
                  </pic:spPr>
                </pic:pic>
              </a:graphicData>
            </a:graphic>
            <wp14:sizeRelH relativeFrom="page">
              <wp14:pctWidth>0</wp14:pctWidth>
            </wp14:sizeRelH>
            <wp14:sizeRelV relativeFrom="page">
              <wp14:pctHeight>0</wp14:pctHeight>
            </wp14:sizeRelV>
          </wp:anchor>
        </w:drawing>
      </w:r>
    </w:p>
    <w:p w14:paraId="1E49782A" w14:textId="77777777" w:rsidR="001512E1" w:rsidRDefault="001512E1" w:rsidP="00700462">
      <w:pPr>
        <w:tabs>
          <w:tab w:val="left" w:pos="2600"/>
        </w:tabs>
      </w:pPr>
    </w:p>
    <w:p w14:paraId="0FA3CCC0" w14:textId="79AA88A7" w:rsidR="003C1EA9" w:rsidRDefault="003C1EA9" w:rsidP="00700462">
      <w:pPr>
        <w:tabs>
          <w:tab w:val="left" w:pos="2600"/>
        </w:tabs>
      </w:pPr>
      <w:r>
        <w:t>Classe A: 126 network, 16mln di host per network.</w:t>
      </w:r>
    </w:p>
    <w:p w14:paraId="07EDB4D2" w14:textId="479BE092" w:rsidR="003C1EA9" w:rsidRDefault="003C1EA9" w:rsidP="00700462">
      <w:pPr>
        <w:tabs>
          <w:tab w:val="left" w:pos="2600"/>
        </w:tabs>
        <w:rPr>
          <w:lang w:val="en-US"/>
        </w:rPr>
      </w:pPr>
      <w:r w:rsidRPr="003C1EA9">
        <w:rPr>
          <w:lang w:val="en-US"/>
        </w:rPr>
        <w:t xml:space="preserve">Classe B: 16384 network, 65k hosts </w:t>
      </w:r>
      <w:r>
        <w:rPr>
          <w:lang w:val="en-US"/>
        </w:rPr>
        <w:t>per network.</w:t>
      </w:r>
    </w:p>
    <w:p w14:paraId="42031FAC" w14:textId="3AF08C37" w:rsidR="003C1EA9" w:rsidRDefault="003C1EA9" w:rsidP="00700462">
      <w:pPr>
        <w:tabs>
          <w:tab w:val="left" w:pos="2600"/>
        </w:tabs>
        <w:rPr>
          <w:lang w:val="en-US"/>
        </w:rPr>
      </w:pPr>
      <w:r>
        <w:rPr>
          <w:lang w:val="en-US"/>
        </w:rPr>
        <w:t>Classe C: 2mln network, 254 host per network.</w:t>
      </w:r>
    </w:p>
    <w:p w14:paraId="393FF16C" w14:textId="651D9519" w:rsidR="004A0FE3" w:rsidRDefault="004A0FE3" w:rsidP="00700462">
      <w:pPr>
        <w:tabs>
          <w:tab w:val="left" w:pos="2600"/>
        </w:tabs>
        <w:rPr>
          <w:lang w:val="en-US"/>
        </w:rPr>
      </w:pPr>
    </w:p>
    <w:p w14:paraId="3AEDCA42" w14:textId="4F750836" w:rsidR="004A0FE3" w:rsidRDefault="004A0FE3" w:rsidP="00700462">
      <w:pPr>
        <w:tabs>
          <w:tab w:val="left" w:pos="2600"/>
        </w:tabs>
        <w:rPr>
          <w:lang w:val="en-US"/>
        </w:rPr>
      </w:pPr>
    </w:p>
    <w:p w14:paraId="57C8EF56" w14:textId="52928969" w:rsidR="004A0FE3" w:rsidRDefault="004A0FE3" w:rsidP="00700462">
      <w:pPr>
        <w:tabs>
          <w:tab w:val="left" w:pos="2600"/>
        </w:tabs>
        <w:rPr>
          <w:lang w:val="en-US"/>
        </w:rPr>
      </w:pPr>
    </w:p>
    <w:p w14:paraId="5AAE72CF" w14:textId="71775E17" w:rsidR="004A0FE3" w:rsidRDefault="004A0FE3" w:rsidP="00700462">
      <w:pPr>
        <w:tabs>
          <w:tab w:val="left" w:pos="2600"/>
        </w:tabs>
        <w:rPr>
          <w:lang w:val="en-US"/>
        </w:rPr>
      </w:pPr>
    </w:p>
    <w:p w14:paraId="0B6191F8" w14:textId="6F7A468D" w:rsidR="004A0FE3" w:rsidRDefault="004A0FE3" w:rsidP="00700462">
      <w:pPr>
        <w:tabs>
          <w:tab w:val="left" w:pos="2600"/>
        </w:tabs>
        <w:rPr>
          <w:lang w:val="en-US"/>
        </w:rPr>
      </w:pPr>
    </w:p>
    <w:p w14:paraId="0CA7D310" w14:textId="77777777" w:rsidR="001512E1" w:rsidRPr="00C04B94" w:rsidRDefault="001512E1" w:rsidP="00700462">
      <w:pPr>
        <w:tabs>
          <w:tab w:val="left" w:pos="2600"/>
        </w:tabs>
        <w:rPr>
          <w:lang w:val="en-US"/>
        </w:rPr>
      </w:pPr>
    </w:p>
    <w:p w14:paraId="089661A6" w14:textId="6FEFC2C1" w:rsidR="004A0FE3" w:rsidRDefault="001512E1" w:rsidP="00700462">
      <w:pPr>
        <w:tabs>
          <w:tab w:val="left" w:pos="2600"/>
        </w:tabs>
      </w:pPr>
      <w:r w:rsidRPr="00C04B94">
        <w:rPr>
          <w:lang w:val="en-US"/>
        </w:rPr>
        <w:t xml:space="preserve">           </w:t>
      </w:r>
      <w:r w:rsidR="004A0FE3" w:rsidRPr="004A0FE3">
        <w:t>Default Mask di ogni Classe A</w:t>
      </w:r>
      <w:r w:rsidR="004A0FE3">
        <w:t>, B, C.</w:t>
      </w:r>
    </w:p>
    <w:p w14:paraId="3BA49401" w14:textId="5C0F6677" w:rsidR="004A0FE3" w:rsidRDefault="001512E1" w:rsidP="00700462">
      <w:pPr>
        <w:tabs>
          <w:tab w:val="left" w:pos="2600"/>
        </w:tabs>
      </w:pPr>
      <w:r>
        <w:rPr>
          <w:noProof/>
        </w:rPr>
        <w:drawing>
          <wp:anchor distT="0" distB="0" distL="114300" distR="114300" simplePos="0" relativeHeight="251739136" behindDoc="0" locked="0" layoutInCell="1" allowOverlap="1" wp14:anchorId="7E12CCB9" wp14:editId="400B8D7B">
            <wp:simplePos x="0" y="0"/>
            <wp:positionH relativeFrom="margin">
              <wp:align>left</wp:align>
            </wp:positionH>
            <wp:positionV relativeFrom="paragraph">
              <wp:posOffset>6350</wp:posOffset>
            </wp:positionV>
            <wp:extent cx="2905125" cy="2364740"/>
            <wp:effectExtent l="0" t="0" r="9525" b="0"/>
            <wp:wrapSquare wrapText="bothSides"/>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905125" cy="2364740"/>
                    </a:xfrm>
                    <a:prstGeom prst="rect">
                      <a:avLst/>
                    </a:prstGeom>
                  </pic:spPr>
                </pic:pic>
              </a:graphicData>
            </a:graphic>
            <wp14:sizeRelH relativeFrom="page">
              <wp14:pctWidth>0</wp14:pctWidth>
            </wp14:sizeRelH>
            <wp14:sizeRelV relativeFrom="page">
              <wp14:pctHeight>0</wp14:pctHeight>
            </wp14:sizeRelV>
          </wp:anchor>
        </w:drawing>
      </w:r>
    </w:p>
    <w:p w14:paraId="1EB70BA7" w14:textId="6F46B58B" w:rsidR="004A0FE3" w:rsidRDefault="004A0FE3" w:rsidP="00700462">
      <w:pPr>
        <w:tabs>
          <w:tab w:val="left" w:pos="2600"/>
        </w:tabs>
      </w:pPr>
    </w:p>
    <w:p w14:paraId="06AF9853" w14:textId="19736153" w:rsidR="004A0FE3" w:rsidRDefault="004A0FE3" w:rsidP="00700462">
      <w:pPr>
        <w:tabs>
          <w:tab w:val="left" w:pos="2600"/>
        </w:tabs>
      </w:pPr>
    </w:p>
    <w:p w14:paraId="7A697754" w14:textId="3B13CAFA" w:rsidR="004A0FE3" w:rsidRDefault="004A0FE3" w:rsidP="00700462">
      <w:pPr>
        <w:tabs>
          <w:tab w:val="left" w:pos="2600"/>
        </w:tabs>
      </w:pPr>
    </w:p>
    <w:p w14:paraId="015E9D3C" w14:textId="25C2B40E" w:rsidR="004A0FE3" w:rsidRDefault="004A0FE3" w:rsidP="00700462">
      <w:pPr>
        <w:tabs>
          <w:tab w:val="left" w:pos="2600"/>
        </w:tabs>
      </w:pPr>
    </w:p>
    <w:p w14:paraId="39824BD6" w14:textId="56A43269" w:rsidR="004A0FE3" w:rsidRDefault="004A0FE3" w:rsidP="00700462">
      <w:pPr>
        <w:tabs>
          <w:tab w:val="left" w:pos="2600"/>
        </w:tabs>
      </w:pPr>
    </w:p>
    <w:p w14:paraId="742ECA3F" w14:textId="4211C680" w:rsidR="004A0FE3" w:rsidRDefault="004A0FE3" w:rsidP="00700462">
      <w:pPr>
        <w:tabs>
          <w:tab w:val="left" w:pos="2600"/>
        </w:tabs>
      </w:pPr>
    </w:p>
    <w:p w14:paraId="3EF900D4" w14:textId="71A1A72B" w:rsidR="004A0FE3" w:rsidRDefault="004A0FE3" w:rsidP="00700462">
      <w:pPr>
        <w:tabs>
          <w:tab w:val="left" w:pos="2600"/>
        </w:tabs>
      </w:pPr>
    </w:p>
    <w:p w14:paraId="6D929D0D" w14:textId="77777777" w:rsidR="00310052" w:rsidRDefault="00310052" w:rsidP="00700462">
      <w:pPr>
        <w:tabs>
          <w:tab w:val="left" w:pos="2600"/>
        </w:tabs>
        <w:rPr>
          <w:b/>
          <w:bCs/>
        </w:rPr>
      </w:pPr>
    </w:p>
    <w:p w14:paraId="0D464AD1" w14:textId="77777777" w:rsidR="00310052" w:rsidRDefault="00310052" w:rsidP="00700462">
      <w:pPr>
        <w:tabs>
          <w:tab w:val="left" w:pos="2600"/>
        </w:tabs>
        <w:rPr>
          <w:b/>
          <w:bCs/>
        </w:rPr>
      </w:pPr>
    </w:p>
    <w:p w14:paraId="61971AE0" w14:textId="2C9FE5F9" w:rsidR="004A0FE3" w:rsidRPr="001512E1" w:rsidRDefault="00310052" w:rsidP="00700462">
      <w:pPr>
        <w:tabs>
          <w:tab w:val="left" w:pos="2600"/>
        </w:tabs>
        <w:rPr>
          <w:b/>
          <w:bCs/>
        </w:rPr>
      </w:pPr>
      <w:r w:rsidRPr="001512E1">
        <w:rPr>
          <w:b/>
          <w:bCs/>
        </w:rPr>
        <w:t>Network ID e Broadcast Address</w:t>
      </w:r>
    </w:p>
    <w:p w14:paraId="442177F1" w14:textId="086DE120" w:rsidR="00310052" w:rsidRDefault="00310052" w:rsidP="00700462">
      <w:pPr>
        <w:tabs>
          <w:tab w:val="left" w:pos="2600"/>
        </w:tabs>
      </w:pPr>
      <w:r>
        <w:t>Il Network ID è il numero numericamente più basso del network, cioè il primo. L’indirizzo IP usabile per primo è quello subito dopo il Network ID. Il Broadcast Address è il numericamente più alto del network, l’ultimo. L’indirizzo IP usabile per ultimo è quello prima del Broadcast Address.</w:t>
      </w:r>
    </w:p>
    <w:p w14:paraId="696A0799" w14:textId="77777777" w:rsidR="006762E1" w:rsidRDefault="00310052" w:rsidP="006762E1">
      <w:pPr>
        <w:tabs>
          <w:tab w:val="left" w:pos="2600"/>
        </w:tabs>
        <w:rPr>
          <w:b/>
          <w:bCs/>
        </w:rPr>
      </w:pPr>
      <w:r w:rsidRPr="00456E75">
        <w:rPr>
          <w:b/>
          <w:bCs/>
        </w:rPr>
        <w:t>Come trovare Broadcast, Network ID, Primo Indirizzo IP e L’ultimo Indirizzo</w:t>
      </w:r>
      <w:r>
        <w:t xml:space="preserve"> </w:t>
      </w:r>
      <w:r w:rsidRPr="00456E75">
        <w:rPr>
          <w:b/>
          <w:bCs/>
        </w:rPr>
        <w:t>IP</w:t>
      </w:r>
      <w:r w:rsidR="00456E75">
        <w:rPr>
          <w:b/>
          <w:bCs/>
        </w:rPr>
        <w:t xml:space="preserve">     </w:t>
      </w:r>
    </w:p>
    <w:p w14:paraId="30562745" w14:textId="6ADF80D2" w:rsidR="00456E75" w:rsidRDefault="00456E75" w:rsidP="00B62901">
      <w:pPr>
        <w:pStyle w:val="Paragrafoelenco"/>
        <w:numPr>
          <w:ilvl w:val="0"/>
          <w:numId w:val="27"/>
        </w:numPr>
        <w:tabs>
          <w:tab w:val="left" w:pos="2600"/>
        </w:tabs>
      </w:pPr>
      <w:r>
        <w:t>Determinare la classe dell’indirizzo basandosi sul 1° ottetto</w:t>
      </w:r>
    </w:p>
    <w:p w14:paraId="3C862898" w14:textId="69D1D53D" w:rsidR="00456E75" w:rsidRDefault="00456E75" w:rsidP="00456E75">
      <w:pPr>
        <w:pStyle w:val="Paragrafoelenco"/>
        <w:numPr>
          <w:ilvl w:val="0"/>
          <w:numId w:val="27"/>
        </w:numPr>
        <w:tabs>
          <w:tab w:val="left" w:pos="2600"/>
        </w:tabs>
      </w:pPr>
      <w:r>
        <w:t>Dividere gli ottetti della parte host da network basandosi sulla classe</w:t>
      </w:r>
    </w:p>
    <w:p w14:paraId="2FC34AEA" w14:textId="4E8E20F8" w:rsidR="00456E75" w:rsidRPr="00456E75" w:rsidRDefault="00456E75" w:rsidP="00456E75">
      <w:pPr>
        <w:pStyle w:val="Paragrafoelenco"/>
        <w:numPr>
          <w:ilvl w:val="0"/>
          <w:numId w:val="27"/>
        </w:numPr>
        <w:tabs>
          <w:tab w:val="left" w:pos="2600"/>
        </w:tabs>
        <w:rPr>
          <w:b/>
          <w:bCs/>
        </w:rPr>
      </w:pPr>
      <w:r w:rsidRPr="00456E75">
        <w:rPr>
          <w:b/>
          <w:bCs/>
        </w:rPr>
        <w:t>Network ID</w:t>
      </w:r>
      <w:r>
        <w:rPr>
          <w:b/>
          <w:bCs/>
        </w:rPr>
        <w:t xml:space="preserve"> </w:t>
      </w:r>
      <w:r>
        <w:t>&gt; Cambiare tutti gli ottetti della parte host a zero.</w:t>
      </w:r>
    </w:p>
    <w:p w14:paraId="0A24F4DD" w14:textId="6E2CAC4B" w:rsidR="00456E75" w:rsidRPr="00456E75" w:rsidRDefault="00456E75" w:rsidP="00456E75">
      <w:pPr>
        <w:pStyle w:val="Paragrafoelenco"/>
        <w:numPr>
          <w:ilvl w:val="0"/>
          <w:numId w:val="27"/>
        </w:numPr>
        <w:tabs>
          <w:tab w:val="left" w:pos="2600"/>
        </w:tabs>
        <w:rPr>
          <w:b/>
          <w:bCs/>
        </w:rPr>
      </w:pPr>
      <w:r>
        <w:rPr>
          <w:b/>
          <w:bCs/>
        </w:rPr>
        <w:t xml:space="preserve">Primo Indirizzo &gt; </w:t>
      </w:r>
      <w:r>
        <w:t>aggiungere 1 all’ultimo ottetto del Network ID.</w:t>
      </w:r>
    </w:p>
    <w:p w14:paraId="3098A171" w14:textId="5806D985" w:rsidR="00456E75" w:rsidRPr="00456E75" w:rsidRDefault="00456E75" w:rsidP="00456E75">
      <w:pPr>
        <w:pStyle w:val="Paragrafoelenco"/>
        <w:numPr>
          <w:ilvl w:val="0"/>
          <w:numId w:val="27"/>
        </w:numPr>
        <w:tabs>
          <w:tab w:val="left" w:pos="2600"/>
        </w:tabs>
        <w:rPr>
          <w:b/>
          <w:bCs/>
        </w:rPr>
      </w:pPr>
      <w:r>
        <w:rPr>
          <w:b/>
          <w:bCs/>
        </w:rPr>
        <w:t xml:space="preserve">Broadcast Address &gt; </w:t>
      </w:r>
      <w:r>
        <w:t>cambiare tutti gli ottetti della parte host e metterli a 255.</w:t>
      </w:r>
    </w:p>
    <w:p w14:paraId="6FD603B8" w14:textId="29C518DA" w:rsidR="00456E75" w:rsidRPr="00456E75" w:rsidRDefault="00456E75" w:rsidP="00456E75">
      <w:pPr>
        <w:pStyle w:val="Paragrafoelenco"/>
        <w:numPr>
          <w:ilvl w:val="0"/>
          <w:numId w:val="27"/>
        </w:numPr>
        <w:tabs>
          <w:tab w:val="left" w:pos="2600"/>
        </w:tabs>
        <w:rPr>
          <w:b/>
          <w:bCs/>
        </w:rPr>
      </w:pPr>
      <w:r>
        <w:rPr>
          <w:b/>
          <w:bCs/>
        </w:rPr>
        <w:t xml:space="preserve">Ultimo Indirizzo &gt; </w:t>
      </w:r>
      <w:r>
        <w:t>sottrarre 1 dal quarto ottetto del Broadcast Address.</w:t>
      </w:r>
    </w:p>
    <w:p w14:paraId="2AE10173" w14:textId="1501571F" w:rsidR="00B62901" w:rsidRDefault="00B62901" w:rsidP="00B62901">
      <w:pPr>
        <w:tabs>
          <w:tab w:val="left" w:pos="2600"/>
        </w:tabs>
        <w:ind w:left="720"/>
        <w:rPr>
          <w:b/>
          <w:bCs/>
        </w:rPr>
      </w:pPr>
    </w:p>
    <w:p w14:paraId="0CEFC681" w14:textId="46F6B4CB" w:rsidR="00940E72" w:rsidRPr="00C04B94" w:rsidRDefault="00B62901" w:rsidP="00456E75">
      <w:pPr>
        <w:tabs>
          <w:tab w:val="left" w:pos="2600"/>
        </w:tabs>
        <w:rPr>
          <w:b/>
          <w:bCs/>
          <w:lang w:val="en-US"/>
        </w:rPr>
      </w:pPr>
      <w:r>
        <w:rPr>
          <w:noProof/>
        </w:rPr>
        <w:drawing>
          <wp:anchor distT="0" distB="0" distL="114300" distR="114300" simplePos="0" relativeHeight="251741184" behindDoc="0" locked="0" layoutInCell="1" allowOverlap="1" wp14:anchorId="16885019" wp14:editId="6F23D7F7">
            <wp:simplePos x="0" y="0"/>
            <wp:positionH relativeFrom="column">
              <wp:posOffset>3301509</wp:posOffset>
            </wp:positionH>
            <wp:positionV relativeFrom="paragraph">
              <wp:posOffset>395838</wp:posOffset>
            </wp:positionV>
            <wp:extent cx="2919095" cy="2251075"/>
            <wp:effectExtent l="0" t="0" r="0" b="0"/>
            <wp:wrapSquare wrapText="bothSides"/>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919095" cy="2251075"/>
                    </a:xfrm>
                    <a:prstGeom prst="rect">
                      <a:avLst/>
                    </a:prstGeom>
                  </pic:spPr>
                </pic:pic>
              </a:graphicData>
            </a:graphic>
            <wp14:sizeRelH relativeFrom="page">
              <wp14:pctWidth>0</wp14:pctWidth>
            </wp14:sizeRelH>
            <wp14:sizeRelV relativeFrom="page">
              <wp14:pctHeight>0</wp14:pctHeight>
            </wp14:sizeRelV>
          </wp:anchor>
        </w:drawing>
      </w:r>
      <w:r w:rsidRPr="006514BC">
        <w:rPr>
          <w:b/>
          <w:bCs/>
          <w:lang w:val="en-US"/>
        </w:rPr>
        <w:t xml:space="preserve">              </w:t>
      </w:r>
      <w:r w:rsidR="001512E1" w:rsidRPr="006514BC">
        <w:rPr>
          <w:b/>
          <w:bCs/>
          <w:lang w:val="en-US"/>
        </w:rPr>
        <w:t xml:space="preserve">    </w:t>
      </w:r>
      <w:r w:rsidRPr="006514BC">
        <w:rPr>
          <w:b/>
          <w:bCs/>
          <w:lang w:val="en-US"/>
        </w:rPr>
        <w:t xml:space="preserve"> </w:t>
      </w:r>
      <w:r w:rsidR="004B1013" w:rsidRPr="006514BC">
        <w:rPr>
          <w:b/>
          <w:bCs/>
          <w:lang w:val="en-US"/>
        </w:rPr>
        <w:t xml:space="preserve">   </w:t>
      </w:r>
      <w:r w:rsidRPr="00C04B94">
        <w:rPr>
          <w:b/>
          <w:bCs/>
          <w:lang w:val="en-US"/>
        </w:rPr>
        <w:t>es. 10.17.18.21 (Classe A)</w:t>
      </w:r>
      <w:r w:rsidR="00940E72" w:rsidRPr="00C04B94">
        <w:rPr>
          <w:b/>
          <w:bCs/>
          <w:lang w:val="en-US"/>
        </w:rPr>
        <w:t xml:space="preserve">                                                                  </w:t>
      </w:r>
      <w:r w:rsidRPr="00C04B94">
        <w:rPr>
          <w:b/>
          <w:bCs/>
          <w:lang w:val="en-US"/>
        </w:rPr>
        <w:t xml:space="preserve">          es. 172.16.8.9 (Classe B)</w:t>
      </w:r>
      <w:r w:rsidR="00940E72" w:rsidRPr="00C04B94">
        <w:rPr>
          <w:b/>
          <w:bCs/>
          <w:lang w:val="en-US"/>
        </w:rPr>
        <w:t xml:space="preserve">                                                                   </w:t>
      </w:r>
    </w:p>
    <w:p w14:paraId="47DB1778" w14:textId="0893C443" w:rsidR="00940E72" w:rsidRPr="00C04B94" w:rsidRDefault="00B62901" w:rsidP="00456E75">
      <w:pPr>
        <w:tabs>
          <w:tab w:val="left" w:pos="2600"/>
        </w:tabs>
        <w:rPr>
          <w:b/>
          <w:bCs/>
          <w:lang w:val="en-US"/>
        </w:rPr>
      </w:pPr>
      <w:r w:rsidRPr="00456E75">
        <w:rPr>
          <w:b/>
          <w:bCs/>
          <w:noProof/>
        </w:rPr>
        <w:drawing>
          <wp:anchor distT="0" distB="0" distL="114300" distR="114300" simplePos="0" relativeHeight="251740160" behindDoc="0" locked="0" layoutInCell="1" allowOverlap="1" wp14:anchorId="0E8F24C6" wp14:editId="59AB9201">
            <wp:simplePos x="0" y="0"/>
            <wp:positionH relativeFrom="column">
              <wp:posOffset>130537</wp:posOffset>
            </wp:positionH>
            <wp:positionV relativeFrom="paragraph">
              <wp:posOffset>40045</wp:posOffset>
            </wp:positionV>
            <wp:extent cx="2724104" cy="2297574"/>
            <wp:effectExtent l="0" t="0" r="635" b="7620"/>
            <wp:wrapSquare wrapText="bothSides"/>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724104" cy="2297574"/>
                    </a:xfrm>
                    <a:prstGeom prst="rect">
                      <a:avLst/>
                    </a:prstGeom>
                  </pic:spPr>
                </pic:pic>
              </a:graphicData>
            </a:graphic>
            <wp14:sizeRelH relativeFrom="page">
              <wp14:pctWidth>0</wp14:pctWidth>
            </wp14:sizeRelH>
            <wp14:sizeRelV relativeFrom="page">
              <wp14:pctHeight>0</wp14:pctHeight>
            </wp14:sizeRelV>
          </wp:anchor>
        </w:drawing>
      </w:r>
      <w:r w:rsidR="00940E72" w:rsidRPr="00C04B94">
        <w:rPr>
          <w:b/>
          <w:bCs/>
          <w:lang w:val="en-US"/>
        </w:rPr>
        <w:t xml:space="preserve">                                                                                                                                                    </w:t>
      </w:r>
    </w:p>
    <w:p w14:paraId="0C88CDAA" w14:textId="057E8285" w:rsidR="00940E72" w:rsidRPr="00C04B94" w:rsidRDefault="00A03123" w:rsidP="00456E75">
      <w:pPr>
        <w:tabs>
          <w:tab w:val="left" w:pos="2600"/>
        </w:tabs>
        <w:rPr>
          <w:b/>
          <w:bCs/>
          <w:lang w:val="en-US"/>
        </w:rPr>
      </w:pPr>
      <w:r w:rsidRPr="00C04B94">
        <w:rPr>
          <w:b/>
          <w:bCs/>
          <w:lang w:val="en-US"/>
        </w:rPr>
        <w:t xml:space="preserve"> </w:t>
      </w:r>
    </w:p>
    <w:p w14:paraId="6F9A387B" w14:textId="6610A12D" w:rsidR="00940E72" w:rsidRPr="00C04B94" w:rsidRDefault="00867569" w:rsidP="00456E75">
      <w:pPr>
        <w:tabs>
          <w:tab w:val="left" w:pos="2600"/>
        </w:tabs>
        <w:rPr>
          <w:b/>
          <w:bCs/>
          <w:sz w:val="26"/>
          <w:szCs w:val="26"/>
          <w:lang w:val="en-US"/>
        </w:rPr>
      </w:pPr>
      <w:r w:rsidRPr="00C04B94">
        <w:rPr>
          <w:b/>
          <w:bCs/>
          <w:sz w:val="26"/>
          <w:szCs w:val="26"/>
          <w:lang w:val="en-US"/>
        </w:rPr>
        <w:t>CAP. 13</w:t>
      </w:r>
      <w:r w:rsidR="00A03123" w:rsidRPr="00C04B94">
        <w:rPr>
          <w:b/>
          <w:bCs/>
          <w:sz w:val="26"/>
          <w:szCs w:val="26"/>
          <w:lang w:val="en-US"/>
        </w:rPr>
        <w:t xml:space="preserve"> – Binary </w:t>
      </w:r>
    </w:p>
    <w:p w14:paraId="2054EA0A" w14:textId="4EA92E44" w:rsidR="00A03123" w:rsidRPr="00C04B94" w:rsidRDefault="00A03123" w:rsidP="004B1013">
      <w:pPr>
        <w:tabs>
          <w:tab w:val="left" w:pos="5450"/>
        </w:tabs>
        <w:rPr>
          <w:noProof/>
          <w:lang w:val="en-US"/>
        </w:rPr>
      </w:pPr>
      <w:r>
        <w:rPr>
          <w:noProof/>
        </w:rPr>
        <w:drawing>
          <wp:anchor distT="0" distB="0" distL="114300" distR="114300" simplePos="0" relativeHeight="251742208" behindDoc="0" locked="0" layoutInCell="1" allowOverlap="1" wp14:anchorId="23A95244" wp14:editId="4B60C291">
            <wp:simplePos x="0" y="0"/>
            <wp:positionH relativeFrom="margin">
              <wp:align>left</wp:align>
            </wp:positionH>
            <wp:positionV relativeFrom="paragraph">
              <wp:posOffset>44716</wp:posOffset>
            </wp:positionV>
            <wp:extent cx="3189955" cy="2216552"/>
            <wp:effectExtent l="0" t="0" r="0" b="0"/>
            <wp:wrapSquare wrapText="bothSides"/>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189955" cy="2216552"/>
                    </a:xfrm>
                    <a:prstGeom prst="rect">
                      <a:avLst/>
                    </a:prstGeom>
                  </pic:spPr>
                </pic:pic>
              </a:graphicData>
            </a:graphic>
            <wp14:sizeRelH relativeFrom="page">
              <wp14:pctWidth>0</wp14:pctWidth>
            </wp14:sizeRelH>
            <wp14:sizeRelV relativeFrom="page">
              <wp14:pctHeight>0</wp14:pctHeight>
            </wp14:sizeRelV>
          </wp:anchor>
        </w:drawing>
      </w:r>
    </w:p>
    <w:p w14:paraId="36C007BF" w14:textId="77777777" w:rsidR="00A03123" w:rsidRPr="00C04B94" w:rsidRDefault="00A03123" w:rsidP="004B1013">
      <w:pPr>
        <w:tabs>
          <w:tab w:val="left" w:pos="5450"/>
        </w:tabs>
        <w:rPr>
          <w:noProof/>
          <w:lang w:val="en-US"/>
        </w:rPr>
      </w:pPr>
    </w:p>
    <w:p w14:paraId="1B0482A5" w14:textId="1293E447" w:rsidR="00A03123" w:rsidRPr="00C04B94" w:rsidRDefault="00A03123" w:rsidP="004B1013">
      <w:pPr>
        <w:tabs>
          <w:tab w:val="left" w:pos="5450"/>
        </w:tabs>
        <w:rPr>
          <w:noProof/>
          <w:lang w:val="en-US"/>
        </w:rPr>
      </w:pPr>
    </w:p>
    <w:p w14:paraId="0575180F" w14:textId="77777777" w:rsidR="00A03123" w:rsidRPr="00C04B94" w:rsidRDefault="00A03123" w:rsidP="00A03123">
      <w:pPr>
        <w:tabs>
          <w:tab w:val="left" w:pos="5450"/>
        </w:tabs>
        <w:rPr>
          <w:lang w:val="en-US"/>
        </w:rPr>
      </w:pPr>
    </w:p>
    <w:p w14:paraId="01202519" w14:textId="77777777" w:rsidR="00A03123" w:rsidRPr="00C04B94" w:rsidRDefault="00A03123" w:rsidP="00A03123">
      <w:pPr>
        <w:tabs>
          <w:tab w:val="left" w:pos="5450"/>
        </w:tabs>
        <w:rPr>
          <w:lang w:val="en-US"/>
        </w:rPr>
      </w:pPr>
    </w:p>
    <w:p w14:paraId="1703743E" w14:textId="77777777" w:rsidR="00A03123" w:rsidRPr="00C04B94" w:rsidRDefault="00A03123" w:rsidP="00A03123">
      <w:pPr>
        <w:tabs>
          <w:tab w:val="left" w:pos="5450"/>
        </w:tabs>
        <w:rPr>
          <w:lang w:val="en-US"/>
        </w:rPr>
      </w:pPr>
    </w:p>
    <w:p w14:paraId="5F71732C" w14:textId="77777777" w:rsidR="00A03123" w:rsidRPr="00C04B94" w:rsidRDefault="00A03123" w:rsidP="00A03123">
      <w:pPr>
        <w:tabs>
          <w:tab w:val="left" w:pos="5450"/>
        </w:tabs>
        <w:rPr>
          <w:lang w:val="en-US"/>
        </w:rPr>
      </w:pPr>
    </w:p>
    <w:p w14:paraId="543EB9D7" w14:textId="77777777" w:rsidR="00A03123" w:rsidRPr="00C04B94" w:rsidRDefault="00A03123" w:rsidP="00A03123">
      <w:pPr>
        <w:tabs>
          <w:tab w:val="left" w:pos="5450"/>
        </w:tabs>
        <w:rPr>
          <w:lang w:val="en-US"/>
        </w:rPr>
      </w:pPr>
    </w:p>
    <w:p w14:paraId="25AB466F" w14:textId="11324E77" w:rsidR="00A03123" w:rsidRPr="00C04B94" w:rsidRDefault="00A03123" w:rsidP="00A03123">
      <w:pPr>
        <w:tabs>
          <w:tab w:val="left" w:pos="5450"/>
        </w:tabs>
        <w:rPr>
          <w:lang w:val="en-US"/>
        </w:rPr>
      </w:pPr>
      <w:r>
        <w:rPr>
          <w:noProof/>
        </w:rPr>
        <w:lastRenderedPageBreak/>
        <w:drawing>
          <wp:anchor distT="0" distB="0" distL="114300" distR="114300" simplePos="0" relativeHeight="251743232" behindDoc="0" locked="0" layoutInCell="1" allowOverlap="1" wp14:anchorId="11D70726" wp14:editId="51F8E6CC">
            <wp:simplePos x="0" y="0"/>
            <wp:positionH relativeFrom="margin">
              <wp:align>left</wp:align>
            </wp:positionH>
            <wp:positionV relativeFrom="paragraph">
              <wp:posOffset>94768</wp:posOffset>
            </wp:positionV>
            <wp:extent cx="3531870" cy="1886585"/>
            <wp:effectExtent l="0" t="0" r="0" b="0"/>
            <wp:wrapSquare wrapText="bothSides"/>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531870" cy="1886585"/>
                    </a:xfrm>
                    <a:prstGeom prst="rect">
                      <a:avLst/>
                    </a:prstGeom>
                  </pic:spPr>
                </pic:pic>
              </a:graphicData>
            </a:graphic>
            <wp14:sizeRelH relativeFrom="page">
              <wp14:pctWidth>0</wp14:pctWidth>
            </wp14:sizeRelH>
            <wp14:sizeRelV relativeFrom="page">
              <wp14:pctHeight>0</wp14:pctHeight>
            </wp14:sizeRelV>
          </wp:anchor>
        </w:drawing>
      </w:r>
    </w:p>
    <w:p w14:paraId="16D8893A" w14:textId="03804F78" w:rsidR="00A03123" w:rsidRPr="00C04B94" w:rsidRDefault="00A03123" w:rsidP="00A03123">
      <w:pPr>
        <w:tabs>
          <w:tab w:val="left" w:pos="5450"/>
        </w:tabs>
        <w:rPr>
          <w:lang w:val="en-US"/>
        </w:rPr>
      </w:pPr>
      <w:r w:rsidRPr="00C04B94">
        <w:rPr>
          <w:lang w:val="en-US"/>
        </w:rPr>
        <w:t>Conversione Binary &gt; Prefix (/)</w:t>
      </w:r>
    </w:p>
    <w:p w14:paraId="7D1CF61A" w14:textId="0C1545A6" w:rsidR="004B1013" w:rsidRPr="00C04B94" w:rsidRDefault="004B1013" w:rsidP="004B1013">
      <w:pPr>
        <w:tabs>
          <w:tab w:val="left" w:pos="5450"/>
        </w:tabs>
        <w:rPr>
          <w:lang w:val="en-US"/>
        </w:rPr>
      </w:pPr>
    </w:p>
    <w:p w14:paraId="4CEFCA20" w14:textId="54BB0975" w:rsidR="00A03123" w:rsidRPr="00C04B94" w:rsidRDefault="00A03123" w:rsidP="004B1013">
      <w:pPr>
        <w:tabs>
          <w:tab w:val="left" w:pos="5450"/>
        </w:tabs>
        <w:rPr>
          <w:lang w:val="en-US"/>
        </w:rPr>
      </w:pPr>
    </w:p>
    <w:p w14:paraId="2666B62E" w14:textId="77777777" w:rsidR="00A03123" w:rsidRPr="00C04B94" w:rsidRDefault="00A03123" w:rsidP="004B1013">
      <w:pPr>
        <w:tabs>
          <w:tab w:val="left" w:pos="5450"/>
        </w:tabs>
        <w:rPr>
          <w:lang w:val="en-US"/>
        </w:rPr>
      </w:pPr>
    </w:p>
    <w:p w14:paraId="756C8CC4" w14:textId="6C756178" w:rsidR="00A03123" w:rsidRPr="00C04B94" w:rsidRDefault="00A03123" w:rsidP="004B1013">
      <w:pPr>
        <w:tabs>
          <w:tab w:val="left" w:pos="5450"/>
        </w:tabs>
      </w:pPr>
      <w:r w:rsidRPr="00C04B94">
        <w:t>Conversione Prefix (/) &gt; Binary</w:t>
      </w:r>
    </w:p>
    <w:p w14:paraId="6E291F3E" w14:textId="3AA08808" w:rsidR="00A03123" w:rsidRPr="00C04B94" w:rsidRDefault="00A03123" w:rsidP="004B1013">
      <w:pPr>
        <w:tabs>
          <w:tab w:val="left" w:pos="5450"/>
        </w:tabs>
      </w:pPr>
    </w:p>
    <w:p w14:paraId="3B8F7425" w14:textId="09679619" w:rsidR="00A03123" w:rsidRPr="00C04B94" w:rsidRDefault="00A03123" w:rsidP="004B1013">
      <w:pPr>
        <w:tabs>
          <w:tab w:val="left" w:pos="5450"/>
        </w:tabs>
      </w:pPr>
    </w:p>
    <w:p w14:paraId="65F5EAB6" w14:textId="0C753726" w:rsidR="00A03123" w:rsidRPr="00C04B94" w:rsidRDefault="00A03123" w:rsidP="004B1013">
      <w:pPr>
        <w:tabs>
          <w:tab w:val="left" w:pos="5450"/>
        </w:tabs>
      </w:pPr>
      <w:r>
        <w:rPr>
          <w:noProof/>
        </w:rPr>
        <w:drawing>
          <wp:anchor distT="0" distB="0" distL="114300" distR="114300" simplePos="0" relativeHeight="251744256" behindDoc="0" locked="0" layoutInCell="1" allowOverlap="1" wp14:anchorId="0AD8BE6E" wp14:editId="2BA17F0D">
            <wp:simplePos x="0" y="0"/>
            <wp:positionH relativeFrom="column">
              <wp:posOffset>-2460</wp:posOffset>
            </wp:positionH>
            <wp:positionV relativeFrom="paragraph">
              <wp:posOffset>-2122</wp:posOffset>
            </wp:positionV>
            <wp:extent cx="3593940" cy="1515809"/>
            <wp:effectExtent l="0" t="0" r="6985" b="8255"/>
            <wp:wrapSquare wrapText="bothSides"/>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593940" cy="1515809"/>
                    </a:xfrm>
                    <a:prstGeom prst="rect">
                      <a:avLst/>
                    </a:prstGeom>
                  </pic:spPr>
                </pic:pic>
              </a:graphicData>
            </a:graphic>
            <wp14:sizeRelH relativeFrom="page">
              <wp14:pctWidth>0</wp14:pctWidth>
            </wp14:sizeRelH>
            <wp14:sizeRelV relativeFrom="page">
              <wp14:pctHeight>0</wp14:pctHeight>
            </wp14:sizeRelV>
          </wp:anchor>
        </w:drawing>
      </w:r>
    </w:p>
    <w:p w14:paraId="07D15E7C" w14:textId="2D9C2F81" w:rsidR="00A03123" w:rsidRPr="00C04B94" w:rsidRDefault="00A03123" w:rsidP="004B1013">
      <w:pPr>
        <w:tabs>
          <w:tab w:val="left" w:pos="5450"/>
        </w:tabs>
      </w:pPr>
      <w:r w:rsidRPr="00C04B94">
        <w:t>Conversione Binary &gt; Decimal</w:t>
      </w:r>
    </w:p>
    <w:p w14:paraId="5BD72155" w14:textId="67269FEE" w:rsidR="00A03123" w:rsidRPr="00C04B94" w:rsidRDefault="00A03123" w:rsidP="004B1013">
      <w:pPr>
        <w:tabs>
          <w:tab w:val="left" w:pos="5450"/>
        </w:tabs>
      </w:pPr>
    </w:p>
    <w:p w14:paraId="4FD2566F" w14:textId="534ACC85" w:rsidR="00A03123" w:rsidRPr="00C04B94" w:rsidRDefault="00A03123" w:rsidP="004B1013">
      <w:pPr>
        <w:tabs>
          <w:tab w:val="left" w:pos="5450"/>
        </w:tabs>
      </w:pPr>
    </w:p>
    <w:p w14:paraId="7794EF3E" w14:textId="27AB1111" w:rsidR="00A03123" w:rsidRPr="00C04B94" w:rsidRDefault="00A03123" w:rsidP="004B1013">
      <w:pPr>
        <w:tabs>
          <w:tab w:val="left" w:pos="5450"/>
        </w:tabs>
      </w:pPr>
    </w:p>
    <w:p w14:paraId="68BA703F" w14:textId="1111E109" w:rsidR="00A03123" w:rsidRPr="00C04B94" w:rsidRDefault="00A03123" w:rsidP="004B1013">
      <w:pPr>
        <w:tabs>
          <w:tab w:val="left" w:pos="5450"/>
        </w:tabs>
      </w:pPr>
    </w:p>
    <w:p w14:paraId="6A19957D" w14:textId="5E094B7F" w:rsidR="00A03123" w:rsidRPr="00C04B94" w:rsidRDefault="00A03123" w:rsidP="004B1013">
      <w:pPr>
        <w:tabs>
          <w:tab w:val="left" w:pos="5450"/>
        </w:tabs>
      </w:pPr>
      <w:r>
        <w:rPr>
          <w:noProof/>
        </w:rPr>
        <w:drawing>
          <wp:anchor distT="0" distB="0" distL="114300" distR="114300" simplePos="0" relativeHeight="251745280" behindDoc="0" locked="0" layoutInCell="1" allowOverlap="1" wp14:anchorId="4AA87274" wp14:editId="25A2239A">
            <wp:simplePos x="0" y="0"/>
            <wp:positionH relativeFrom="margin">
              <wp:align>left</wp:align>
            </wp:positionH>
            <wp:positionV relativeFrom="paragraph">
              <wp:posOffset>127586</wp:posOffset>
            </wp:positionV>
            <wp:extent cx="3634451" cy="1582295"/>
            <wp:effectExtent l="0" t="0" r="4445" b="0"/>
            <wp:wrapSquare wrapText="bothSides"/>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634451" cy="1582295"/>
                    </a:xfrm>
                    <a:prstGeom prst="rect">
                      <a:avLst/>
                    </a:prstGeom>
                  </pic:spPr>
                </pic:pic>
              </a:graphicData>
            </a:graphic>
            <wp14:sizeRelH relativeFrom="page">
              <wp14:pctWidth>0</wp14:pctWidth>
            </wp14:sizeRelH>
            <wp14:sizeRelV relativeFrom="page">
              <wp14:pctHeight>0</wp14:pctHeight>
            </wp14:sizeRelV>
          </wp:anchor>
        </w:drawing>
      </w:r>
    </w:p>
    <w:p w14:paraId="333801BF" w14:textId="6F1C733A" w:rsidR="00A03123" w:rsidRPr="00C04B94" w:rsidRDefault="00A03123" w:rsidP="004B1013">
      <w:pPr>
        <w:tabs>
          <w:tab w:val="left" w:pos="5450"/>
        </w:tabs>
      </w:pPr>
      <w:r w:rsidRPr="00C04B94">
        <w:t>Conversione Decimal &gt; Binary</w:t>
      </w:r>
    </w:p>
    <w:p w14:paraId="317D610C" w14:textId="3200CF45" w:rsidR="00A03123" w:rsidRPr="00C04B94" w:rsidRDefault="00A03123" w:rsidP="004B1013">
      <w:pPr>
        <w:tabs>
          <w:tab w:val="left" w:pos="5450"/>
        </w:tabs>
      </w:pPr>
    </w:p>
    <w:p w14:paraId="641C4F99" w14:textId="2D269000" w:rsidR="00A03123" w:rsidRPr="00C04B94" w:rsidRDefault="00A03123" w:rsidP="004B1013">
      <w:pPr>
        <w:tabs>
          <w:tab w:val="left" w:pos="5450"/>
        </w:tabs>
      </w:pPr>
    </w:p>
    <w:p w14:paraId="3B6F2DA9" w14:textId="3337882F" w:rsidR="00A03123" w:rsidRPr="00C04B94" w:rsidRDefault="00A03123" w:rsidP="004B1013">
      <w:pPr>
        <w:tabs>
          <w:tab w:val="left" w:pos="5450"/>
        </w:tabs>
      </w:pPr>
    </w:p>
    <w:p w14:paraId="74703A1A" w14:textId="1071FF25" w:rsidR="00A03123" w:rsidRPr="00C04B94" w:rsidRDefault="00A03123" w:rsidP="004B1013">
      <w:pPr>
        <w:tabs>
          <w:tab w:val="left" w:pos="5450"/>
        </w:tabs>
      </w:pPr>
    </w:p>
    <w:p w14:paraId="0055E020" w14:textId="5A9372EA" w:rsidR="00A03123" w:rsidRPr="00C04B94" w:rsidRDefault="00A03123" w:rsidP="004B1013">
      <w:pPr>
        <w:tabs>
          <w:tab w:val="left" w:pos="5450"/>
        </w:tabs>
      </w:pPr>
      <w:r>
        <w:rPr>
          <w:noProof/>
        </w:rPr>
        <w:drawing>
          <wp:anchor distT="0" distB="0" distL="114300" distR="114300" simplePos="0" relativeHeight="251746304" behindDoc="0" locked="0" layoutInCell="1" allowOverlap="1" wp14:anchorId="6E33DAAE" wp14:editId="23F3221C">
            <wp:simplePos x="0" y="0"/>
            <wp:positionH relativeFrom="margin">
              <wp:align>left</wp:align>
            </wp:positionH>
            <wp:positionV relativeFrom="paragraph">
              <wp:posOffset>233391</wp:posOffset>
            </wp:positionV>
            <wp:extent cx="4262195" cy="2801073"/>
            <wp:effectExtent l="19050" t="19050" r="24130" b="18415"/>
            <wp:wrapSquare wrapText="bothSides"/>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262195" cy="2801073"/>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4FC88003" w14:textId="50127D52" w:rsidR="00A03123" w:rsidRPr="00C04B94" w:rsidRDefault="00A03123" w:rsidP="004B1013">
      <w:pPr>
        <w:tabs>
          <w:tab w:val="left" w:pos="5450"/>
        </w:tabs>
      </w:pPr>
      <w:r w:rsidRPr="00C04B94">
        <w:t>Conversione Prefix &gt; Decimal</w:t>
      </w:r>
    </w:p>
    <w:p w14:paraId="705EA580" w14:textId="7A002339" w:rsidR="00A03123" w:rsidRPr="00C04B94" w:rsidRDefault="00A03123" w:rsidP="004B1013">
      <w:pPr>
        <w:tabs>
          <w:tab w:val="left" w:pos="5450"/>
        </w:tabs>
      </w:pPr>
    </w:p>
    <w:p w14:paraId="72542822" w14:textId="219485E2" w:rsidR="00A03123" w:rsidRPr="00C04B94" w:rsidRDefault="00A03123" w:rsidP="004B1013">
      <w:pPr>
        <w:tabs>
          <w:tab w:val="left" w:pos="5450"/>
        </w:tabs>
      </w:pPr>
    </w:p>
    <w:p w14:paraId="59E0E75F" w14:textId="2419112A" w:rsidR="00A03123" w:rsidRPr="00C04B94" w:rsidRDefault="00A03123" w:rsidP="004B1013">
      <w:pPr>
        <w:tabs>
          <w:tab w:val="left" w:pos="5450"/>
        </w:tabs>
      </w:pPr>
    </w:p>
    <w:p w14:paraId="70B43014" w14:textId="4BA55578" w:rsidR="00A03123" w:rsidRPr="00C04B94" w:rsidRDefault="00A03123" w:rsidP="004B1013">
      <w:pPr>
        <w:tabs>
          <w:tab w:val="left" w:pos="5450"/>
        </w:tabs>
      </w:pPr>
    </w:p>
    <w:p w14:paraId="20CCAD25" w14:textId="671B2208" w:rsidR="00A03123" w:rsidRPr="00C04B94" w:rsidRDefault="00A03123" w:rsidP="004B1013">
      <w:pPr>
        <w:tabs>
          <w:tab w:val="left" w:pos="5450"/>
        </w:tabs>
      </w:pPr>
    </w:p>
    <w:p w14:paraId="16F57296" w14:textId="6139AAA0" w:rsidR="00A03123" w:rsidRPr="00C04B94" w:rsidRDefault="00A03123" w:rsidP="004B1013">
      <w:pPr>
        <w:tabs>
          <w:tab w:val="left" w:pos="5450"/>
        </w:tabs>
      </w:pPr>
    </w:p>
    <w:p w14:paraId="7C53968F" w14:textId="62B1E960" w:rsidR="00A03123" w:rsidRPr="00C04B94" w:rsidRDefault="00A03123" w:rsidP="004B1013">
      <w:pPr>
        <w:tabs>
          <w:tab w:val="left" w:pos="5450"/>
        </w:tabs>
      </w:pPr>
      <w:r w:rsidRPr="00C04B94">
        <w:t>Conversione Decimal &gt; Prefix</w:t>
      </w:r>
    </w:p>
    <w:p w14:paraId="5E52E2B0" w14:textId="2CCF5979" w:rsidR="00A03123" w:rsidRPr="00C04B94" w:rsidRDefault="00A03123" w:rsidP="004B1013">
      <w:pPr>
        <w:tabs>
          <w:tab w:val="left" w:pos="5450"/>
        </w:tabs>
      </w:pPr>
    </w:p>
    <w:p w14:paraId="29A84123" w14:textId="36D7AED0" w:rsidR="00A03123" w:rsidRPr="00C04B94" w:rsidRDefault="00A03123" w:rsidP="004B1013">
      <w:pPr>
        <w:tabs>
          <w:tab w:val="left" w:pos="5450"/>
        </w:tabs>
      </w:pPr>
    </w:p>
    <w:p w14:paraId="4485AB05" w14:textId="77777777" w:rsidR="00A03123" w:rsidRPr="00C04B94" w:rsidRDefault="00A03123" w:rsidP="004B1013">
      <w:pPr>
        <w:tabs>
          <w:tab w:val="left" w:pos="5450"/>
        </w:tabs>
      </w:pPr>
    </w:p>
    <w:p w14:paraId="7D9F2B59" w14:textId="7CC872DD" w:rsidR="00A03123" w:rsidRDefault="00A03123" w:rsidP="004B1013">
      <w:pPr>
        <w:tabs>
          <w:tab w:val="left" w:pos="5450"/>
        </w:tabs>
      </w:pPr>
      <w:r w:rsidRPr="00A03123">
        <w:rPr>
          <w:b/>
          <w:bCs/>
          <w:noProof/>
        </w:rPr>
        <w:lastRenderedPageBreak/>
        <w:drawing>
          <wp:anchor distT="0" distB="0" distL="114300" distR="114300" simplePos="0" relativeHeight="251747328" behindDoc="0" locked="0" layoutInCell="1" allowOverlap="1" wp14:anchorId="7F42154E" wp14:editId="09B0BDBD">
            <wp:simplePos x="0" y="0"/>
            <wp:positionH relativeFrom="column">
              <wp:posOffset>-13480</wp:posOffset>
            </wp:positionH>
            <wp:positionV relativeFrom="paragraph">
              <wp:posOffset>3070</wp:posOffset>
            </wp:positionV>
            <wp:extent cx="3573470" cy="769716"/>
            <wp:effectExtent l="0" t="0" r="8255" b="0"/>
            <wp:wrapSquare wrapText="bothSides"/>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573470" cy="769716"/>
                    </a:xfrm>
                    <a:prstGeom prst="rect">
                      <a:avLst/>
                    </a:prstGeom>
                  </pic:spPr>
                </pic:pic>
              </a:graphicData>
            </a:graphic>
            <wp14:sizeRelH relativeFrom="page">
              <wp14:pctWidth>0</wp14:pctWidth>
            </wp14:sizeRelH>
            <wp14:sizeRelV relativeFrom="page">
              <wp14:pctHeight>0</wp14:pctHeight>
            </wp14:sizeRelV>
          </wp:anchor>
        </w:drawing>
      </w:r>
      <w:r w:rsidRPr="00A03123">
        <w:rPr>
          <w:b/>
          <w:bCs/>
        </w:rPr>
        <w:t>Classless Addressing</w:t>
      </w:r>
      <w:r>
        <w:t>,</w:t>
      </w:r>
      <w:r w:rsidRPr="00A03123">
        <w:t xml:space="preserve"> il concetto se</w:t>
      </w:r>
      <w:r>
        <w:t>condo cui un IPv4 address ha due parti: la prefix part e la host part.</w:t>
      </w:r>
    </w:p>
    <w:p w14:paraId="30EB7143" w14:textId="5364DD3F" w:rsidR="00A03123" w:rsidRDefault="00A03123" w:rsidP="004B1013">
      <w:pPr>
        <w:tabs>
          <w:tab w:val="left" w:pos="5450"/>
        </w:tabs>
      </w:pPr>
    </w:p>
    <w:p w14:paraId="3495E21F" w14:textId="77777777" w:rsidR="004B4D4A" w:rsidRDefault="00A03123" w:rsidP="004B4D4A">
      <w:pPr>
        <w:tabs>
          <w:tab w:val="left" w:pos="5450"/>
        </w:tabs>
        <w:ind w:left="5660" w:hanging="5660"/>
      </w:pPr>
      <w:r>
        <w:rPr>
          <w:noProof/>
        </w:rPr>
        <w:drawing>
          <wp:anchor distT="0" distB="0" distL="114300" distR="114300" simplePos="0" relativeHeight="251748352" behindDoc="0" locked="0" layoutInCell="1" allowOverlap="1" wp14:anchorId="43A83A9B" wp14:editId="7C2A8C74">
            <wp:simplePos x="0" y="0"/>
            <wp:positionH relativeFrom="column">
              <wp:posOffset>-2460</wp:posOffset>
            </wp:positionH>
            <wp:positionV relativeFrom="paragraph">
              <wp:posOffset>1415</wp:posOffset>
            </wp:positionV>
            <wp:extent cx="3009418" cy="989505"/>
            <wp:effectExtent l="0" t="0" r="635" b="1270"/>
            <wp:wrapSquare wrapText="bothSides"/>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009418" cy="989505"/>
                    </a:xfrm>
                    <a:prstGeom prst="rect">
                      <a:avLst/>
                    </a:prstGeom>
                  </pic:spPr>
                </pic:pic>
              </a:graphicData>
            </a:graphic>
            <wp14:sizeRelH relativeFrom="page">
              <wp14:pctWidth>0</wp14:pctWidth>
            </wp14:sizeRelH>
            <wp14:sizeRelV relativeFrom="page">
              <wp14:pctHeight>0</wp14:pctHeight>
            </wp14:sizeRelV>
          </wp:anchor>
        </w:drawing>
      </w:r>
      <w:r w:rsidRPr="00A03123">
        <w:t xml:space="preserve">                </w:t>
      </w:r>
      <w:r w:rsidRPr="00A03123">
        <w:rPr>
          <w:b/>
          <w:bCs/>
        </w:rPr>
        <w:t>Classfull Addressing</w:t>
      </w:r>
      <w:r w:rsidRPr="00A03123">
        <w:t xml:space="preserve">, il concetto secondo </w:t>
      </w:r>
      <w:r>
        <w:tab/>
        <w:t>cui un IPv4 address ha 3 parti: network</w:t>
      </w:r>
      <w:r w:rsidR="004B4D4A">
        <w:t>, subnet e host.</w:t>
      </w:r>
    </w:p>
    <w:p w14:paraId="153F151E" w14:textId="234649B1" w:rsidR="004B4D4A" w:rsidRDefault="004B4D4A" w:rsidP="004B4D4A">
      <w:pPr>
        <w:tabs>
          <w:tab w:val="left" w:pos="5450"/>
        </w:tabs>
        <w:ind w:left="5660" w:hanging="5660"/>
      </w:pPr>
    </w:p>
    <w:p w14:paraId="5A85DB79" w14:textId="5C41986E" w:rsidR="004B4D4A" w:rsidRDefault="004B4D4A" w:rsidP="004B4D4A">
      <w:pPr>
        <w:tabs>
          <w:tab w:val="left" w:pos="5450"/>
        </w:tabs>
        <w:ind w:left="5660" w:hanging="5660"/>
      </w:pPr>
    </w:p>
    <w:p w14:paraId="6394A362" w14:textId="77777777" w:rsidR="004B4D4A" w:rsidRDefault="004B4D4A" w:rsidP="004B4D4A">
      <w:pPr>
        <w:tabs>
          <w:tab w:val="left" w:pos="5450"/>
        </w:tabs>
        <w:rPr>
          <w:b/>
          <w:bCs/>
          <w:sz w:val="26"/>
          <w:szCs w:val="26"/>
        </w:rPr>
      </w:pPr>
    </w:p>
    <w:p w14:paraId="6A0E18B3" w14:textId="35890537" w:rsidR="004B4D4A" w:rsidRPr="00C04B94" w:rsidRDefault="004B4D4A" w:rsidP="004B4D4A">
      <w:pPr>
        <w:tabs>
          <w:tab w:val="left" w:pos="5450"/>
        </w:tabs>
        <w:rPr>
          <w:b/>
          <w:bCs/>
          <w:sz w:val="26"/>
          <w:szCs w:val="26"/>
          <w:lang w:val="en-US"/>
        </w:rPr>
      </w:pPr>
      <w:r w:rsidRPr="00C04B94">
        <w:rPr>
          <w:b/>
          <w:bCs/>
          <w:sz w:val="26"/>
          <w:szCs w:val="26"/>
          <w:lang w:val="en-US"/>
        </w:rPr>
        <w:t>Step per trovare Mask, /P, S, H</w:t>
      </w:r>
    </w:p>
    <w:p w14:paraId="2022C054" w14:textId="694FDD9F" w:rsidR="00A03123" w:rsidRPr="00C04B94" w:rsidRDefault="004B4D4A" w:rsidP="004B4D4A">
      <w:pPr>
        <w:tabs>
          <w:tab w:val="left" w:pos="5450"/>
        </w:tabs>
        <w:ind w:left="5660" w:hanging="5660"/>
        <w:rPr>
          <w:lang w:val="en-US"/>
        </w:rPr>
      </w:pPr>
      <w:r>
        <w:rPr>
          <w:noProof/>
        </w:rPr>
        <w:drawing>
          <wp:anchor distT="0" distB="0" distL="114300" distR="114300" simplePos="0" relativeHeight="251749376" behindDoc="0" locked="0" layoutInCell="1" allowOverlap="1" wp14:anchorId="37F60044" wp14:editId="0756A4EF">
            <wp:simplePos x="0" y="0"/>
            <wp:positionH relativeFrom="column">
              <wp:posOffset>-2460</wp:posOffset>
            </wp:positionH>
            <wp:positionV relativeFrom="paragraph">
              <wp:posOffset>-924</wp:posOffset>
            </wp:positionV>
            <wp:extent cx="4074417" cy="3154101"/>
            <wp:effectExtent l="0" t="0" r="2540" b="8255"/>
            <wp:wrapSquare wrapText="bothSides"/>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074417" cy="3154101"/>
                    </a:xfrm>
                    <a:prstGeom prst="rect">
                      <a:avLst/>
                    </a:prstGeom>
                  </pic:spPr>
                </pic:pic>
              </a:graphicData>
            </a:graphic>
            <wp14:sizeRelH relativeFrom="page">
              <wp14:pctWidth>0</wp14:pctWidth>
            </wp14:sizeRelH>
            <wp14:sizeRelV relativeFrom="page">
              <wp14:pctHeight>0</wp14:pctHeight>
            </wp14:sizeRelV>
          </wp:anchor>
        </w:drawing>
      </w:r>
      <w:r w:rsidRPr="00C04B94">
        <w:rPr>
          <w:lang w:val="en-US"/>
        </w:rPr>
        <w:t xml:space="preserve"> </w:t>
      </w:r>
    </w:p>
    <w:p w14:paraId="47ECEA12" w14:textId="66DCA11C" w:rsidR="00A03123" w:rsidRPr="00C04B94" w:rsidRDefault="00A03123" w:rsidP="004B1013">
      <w:pPr>
        <w:tabs>
          <w:tab w:val="left" w:pos="5450"/>
        </w:tabs>
        <w:rPr>
          <w:lang w:val="en-US"/>
        </w:rPr>
      </w:pPr>
    </w:p>
    <w:p w14:paraId="391D9094" w14:textId="3E405CB3" w:rsidR="00A03123" w:rsidRPr="00C04B94" w:rsidRDefault="00A03123" w:rsidP="004B1013">
      <w:pPr>
        <w:tabs>
          <w:tab w:val="left" w:pos="5450"/>
        </w:tabs>
        <w:rPr>
          <w:lang w:val="en-US"/>
        </w:rPr>
      </w:pPr>
    </w:p>
    <w:p w14:paraId="46311E30" w14:textId="77777777" w:rsidR="00A03123" w:rsidRPr="00C04B94" w:rsidRDefault="00A03123" w:rsidP="004B1013">
      <w:pPr>
        <w:tabs>
          <w:tab w:val="left" w:pos="5450"/>
        </w:tabs>
        <w:rPr>
          <w:lang w:val="en-US"/>
        </w:rPr>
      </w:pPr>
    </w:p>
    <w:p w14:paraId="71CD74D1" w14:textId="39191BB5" w:rsidR="00A03123" w:rsidRPr="00C04B94" w:rsidRDefault="00A03123" w:rsidP="004B1013">
      <w:pPr>
        <w:tabs>
          <w:tab w:val="left" w:pos="5450"/>
        </w:tabs>
        <w:rPr>
          <w:lang w:val="en-US"/>
        </w:rPr>
      </w:pPr>
    </w:p>
    <w:p w14:paraId="0B5A25E7" w14:textId="3E9E15C1" w:rsidR="00A03123" w:rsidRPr="00C04B94" w:rsidRDefault="00A03123" w:rsidP="004B1013">
      <w:pPr>
        <w:tabs>
          <w:tab w:val="left" w:pos="5450"/>
        </w:tabs>
        <w:rPr>
          <w:lang w:val="en-US"/>
        </w:rPr>
      </w:pPr>
    </w:p>
    <w:p w14:paraId="51B55D49" w14:textId="35C8A0FF" w:rsidR="004B4D4A" w:rsidRPr="00C04B94" w:rsidRDefault="004B4D4A" w:rsidP="004B1013">
      <w:pPr>
        <w:tabs>
          <w:tab w:val="left" w:pos="5450"/>
        </w:tabs>
        <w:rPr>
          <w:lang w:val="en-US"/>
        </w:rPr>
      </w:pPr>
    </w:p>
    <w:p w14:paraId="6CD52A8E" w14:textId="48CE7435" w:rsidR="004B4D4A" w:rsidRPr="00C04B94" w:rsidRDefault="004B4D4A" w:rsidP="004B1013">
      <w:pPr>
        <w:tabs>
          <w:tab w:val="left" w:pos="5450"/>
        </w:tabs>
        <w:rPr>
          <w:lang w:val="en-US"/>
        </w:rPr>
      </w:pPr>
    </w:p>
    <w:p w14:paraId="334D0160" w14:textId="2C3A9DD6" w:rsidR="004B4D4A" w:rsidRPr="00C04B94" w:rsidRDefault="004B4D4A" w:rsidP="004B1013">
      <w:pPr>
        <w:tabs>
          <w:tab w:val="left" w:pos="5450"/>
        </w:tabs>
        <w:rPr>
          <w:lang w:val="en-US"/>
        </w:rPr>
      </w:pPr>
    </w:p>
    <w:p w14:paraId="5FC5EC0A" w14:textId="46FD188B" w:rsidR="004B4D4A" w:rsidRPr="00C04B94" w:rsidRDefault="004B4D4A" w:rsidP="004B1013">
      <w:pPr>
        <w:tabs>
          <w:tab w:val="left" w:pos="5450"/>
        </w:tabs>
        <w:rPr>
          <w:lang w:val="en-US"/>
        </w:rPr>
      </w:pPr>
    </w:p>
    <w:p w14:paraId="76A36F53" w14:textId="76F2B364" w:rsidR="004B4D4A" w:rsidRPr="00C04B94" w:rsidRDefault="004B4D4A" w:rsidP="004B1013">
      <w:pPr>
        <w:tabs>
          <w:tab w:val="left" w:pos="5450"/>
        </w:tabs>
        <w:rPr>
          <w:lang w:val="en-US"/>
        </w:rPr>
      </w:pPr>
    </w:p>
    <w:p w14:paraId="57D9076D" w14:textId="3BFEC36E" w:rsidR="004B4D4A" w:rsidRPr="00C04B94" w:rsidRDefault="004B4D4A" w:rsidP="004B1013">
      <w:pPr>
        <w:tabs>
          <w:tab w:val="left" w:pos="5450"/>
        </w:tabs>
        <w:rPr>
          <w:lang w:val="en-US"/>
        </w:rPr>
      </w:pPr>
    </w:p>
    <w:p w14:paraId="379C1CD7" w14:textId="168B5C6C" w:rsidR="004B4D4A" w:rsidRDefault="004B4D4A" w:rsidP="004B1013">
      <w:pPr>
        <w:tabs>
          <w:tab w:val="left" w:pos="5450"/>
        </w:tabs>
      </w:pPr>
      <w:r>
        <w:t>Un altro esempio:</w:t>
      </w:r>
    </w:p>
    <w:p w14:paraId="7B655F1E" w14:textId="3459A147" w:rsidR="004B4D4A" w:rsidRDefault="004B4D4A" w:rsidP="004B1013">
      <w:pPr>
        <w:tabs>
          <w:tab w:val="left" w:pos="5450"/>
        </w:tabs>
      </w:pPr>
      <w:r>
        <w:rPr>
          <w:noProof/>
        </w:rPr>
        <w:drawing>
          <wp:inline distT="0" distB="0" distL="0" distR="0" wp14:anchorId="6BF1E3EB" wp14:editId="40DB33A9">
            <wp:extent cx="3929605" cy="1194212"/>
            <wp:effectExtent l="0" t="0" r="0" b="635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10179" cy="1218698"/>
                    </a:xfrm>
                    <a:prstGeom prst="rect">
                      <a:avLst/>
                    </a:prstGeom>
                  </pic:spPr>
                </pic:pic>
              </a:graphicData>
            </a:graphic>
          </wp:inline>
        </w:drawing>
      </w:r>
    </w:p>
    <w:p w14:paraId="6D8CF430" w14:textId="647BC138" w:rsidR="004B4D4A" w:rsidRDefault="004B4D4A" w:rsidP="004B1013">
      <w:pPr>
        <w:tabs>
          <w:tab w:val="left" w:pos="5450"/>
        </w:tabs>
      </w:pPr>
    </w:p>
    <w:p w14:paraId="7AB07B06" w14:textId="3BEA6124" w:rsidR="004B4D4A" w:rsidRDefault="004B4D4A" w:rsidP="004B1013">
      <w:pPr>
        <w:tabs>
          <w:tab w:val="left" w:pos="5450"/>
        </w:tabs>
      </w:pPr>
    </w:p>
    <w:p w14:paraId="299D7AB8" w14:textId="1979BA1D" w:rsidR="00C04B94" w:rsidRDefault="00C04B94" w:rsidP="004B1013">
      <w:pPr>
        <w:tabs>
          <w:tab w:val="left" w:pos="5450"/>
        </w:tabs>
      </w:pPr>
    </w:p>
    <w:p w14:paraId="7E889E73" w14:textId="5A3396D0" w:rsidR="00C04B94" w:rsidRDefault="00C04B94" w:rsidP="004B1013">
      <w:pPr>
        <w:tabs>
          <w:tab w:val="left" w:pos="5450"/>
        </w:tabs>
      </w:pPr>
    </w:p>
    <w:p w14:paraId="082D9F47" w14:textId="40046D80" w:rsidR="00C04B94" w:rsidRDefault="00C04B94" w:rsidP="004B1013">
      <w:pPr>
        <w:tabs>
          <w:tab w:val="left" w:pos="5450"/>
        </w:tabs>
        <w:rPr>
          <w:b/>
          <w:bCs/>
          <w:sz w:val="26"/>
          <w:szCs w:val="26"/>
        </w:rPr>
      </w:pPr>
      <w:r w:rsidRPr="00C04B94">
        <w:rPr>
          <w:b/>
          <w:bCs/>
          <w:sz w:val="26"/>
          <w:szCs w:val="26"/>
        </w:rPr>
        <w:lastRenderedPageBreak/>
        <w:t xml:space="preserve">CAP. 14 </w:t>
      </w:r>
      <w:r w:rsidR="00FB60A0">
        <w:rPr>
          <w:b/>
          <w:bCs/>
          <w:sz w:val="26"/>
          <w:szCs w:val="26"/>
        </w:rPr>
        <w:t>– Calcolare Subnet ID e Broadcast nei vari metodi</w:t>
      </w:r>
    </w:p>
    <w:p w14:paraId="117A0398" w14:textId="04E9ABE8" w:rsidR="00FB60A0" w:rsidRDefault="00FB60A0" w:rsidP="00FB60A0">
      <w:pPr>
        <w:tabs>
          <w:tab w:val="left" w:pos="5450"/>
        </w:tabs>
      </w:pPr>
      <w:r w:rsidRPr="00FB60A0">
        <w:rPr>
          <w:b/>
          <w:bCs/>
          <w:noProof/>
        </w:rPr>
        <w:drawing>
          <wp:anchor distT="0" distB="0" distL="114300" distR="114300" simplePos="0" relativeHeight="251750400" behindDoc="0" locked="0" layoutInCell="1" allowOverlap="1" wp14:anchorId="1033FB12" wp14:editId="1374A60C">
            <wp:simplePos x="0" y="0"/>
            <wp:positionH relativeFrom="margin">
              <wp:align>left</wp:align>
            </wp:positionH>
            <wp:positionV relativeFrom="paragraph">
              <wp:posOffset>6350</wp:posOffset>
            </wp:positionV>
            <wp:extent cx="3086100" cy="1522730"/>
            <wp:effectExtent l="0" t="0" r="0" b="1270"/>
            <wp:wrapSquare wrapText="bothSides"/>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086100" cy="1522730"/>
                    </a:xfrm>
                    <a:prstGeom prst="rect">
                      <a:avLst/>
                    </a:prstGeom>
                  </pic:spPr>
                </pic:pic>
              </a:graphicData>
            </a:graphic>
            <wp14:sizeRelH relativeFrom="page">
              <wp14:pctWidth>0</wp14:pctWidth>
            </wp14:sizeRelH>
            <wp14:sizeRelV relativeFrom="page">
              <wp14:pctHeight>0</wp14:pctHeight>
            </wp14:sizeRelV>
          </wp:anchor>
        </w:drawing>
      </w:r>
      <w:r w:rsidRPr="00FB60A0">
        <w:rPr>
          <w:b/>
          <w:bCs/>
        </w:rPr>
        <w:t>Calcolare Subnet ID in binario</w:t>
      </w:r>
      <w:r>
        <w:t>:</w:t>
      </w:r>
    </w:p>
    <w:p w14:paraId="6C22283C" w14:textId="369C1E90" w:rsidR="00FB60A0" w:rsidRDefault="00FB60A0" w:rsidP="00FB60A0">
      <w:pPr>
        <w:pStyle w:val="Paragrafoelenco"/>
        <w:tabs>
          <w:tab w:val="left" w:pos="5450"/>
        </w:tabs>
        <w:ind w:left="1416"/>
      </w:pPr>
      <w:r>
        <w:t>1. Convertire la mask al /P per trovare la lunghezza   bit del prefisso e degli host (32 - /P).</w:t>
      </w:r>
    </w:p>
    <w:p w14:paraId="51B824F4" w14:textId="4CB1E39D" w:rsidR="00FB60A0" w:rsidRDefault="00FB60A0" w:rsidP="00FB60A0">
      <w:pPr>
        <w:pStyle w:val="Paragrafoelenco"/>
        <w:tabs>
          <w:tab w:val="left" w:pos="5450"/>
        </w:tabs>
      </w:pPr>
      <w:r>
        <w:t>2. Convertire l’IP Address in binario.</w:t>
      </w:r>
    </w:p>
    <w:p w14:paraId="5F75CD28" w14:textId="3CC01F0C" w:rsidR="00FB60A0" w:rsidRDefault="00FB60A0" w:rsidP="00FB60A0">
      <w:pPr>
        <w:pStyle w:val="Paragrafoelenco"/>
        <w:tabs>
          <w:tab w:val="left" w:pos="5450"/>
        </w:tabs>
      </w:pPr>
      <w:r>
        <w:t>3. Copiare i bit della parte /P.</w:t>
      </w:r>
    </w:p>
    <w:p w14:paraId="3173DD83" w14:textId="50852F78" w:rsidR="00FB60A0" w:rsidRDefault="00FB60A0" w:rsidP="00FB60A0">
      <w:pPr>
        <w:pStyle w:val="Paragrafoelenco"/>
        <w:tabs>
          <w:tab w:val="left" w:pos="5450"/>
        </w:tabs>
      </w:pPr>
      <w:r>
        <w:t>4. I bit della porte host vanno tutti a 0.</w:t>
      </w:r>
    </w:p>
    <w:p w14:paraId="207AF0FA" w14:textId="1E4D4D30" w:rsidR="00FB60A0" w:rsidRDefault="00FB60A0" w:rsidP="00FB60A0">
      <w:pPr>
        <w:pStyle w:val="Paragrafoelenco"/>
        <w:tabs>
          <w:tab w:val="left" w:pos="5450"/>
        </w:tabs>
      </w:pPr>
      <w:r>
        <w:t>5. Convertire in decimale.</w:t>
      </w:r>
    </w:p>
    <w:p w14:paraId="1696D9DF" w14:textId="1CE2D075" w:rsidR="00FB60A0" w:rsidRDefault="00FB60A0" w:rsidP="00FB60A0">
      <w:pPr>
        <w:pStyle w:val="Paragrafoelenco"/>
        <w:tabs>
          <w:tab w:val="left" w:pos="5450"/>
        </w:tabs>
      </w:pPr>
    </w:p>
    <w:p w14:paraId="548686E3" w14:textId="1707B578" w:rsidR="00FB60A0" w:rsidRDefault="00FB60A0" w:rsidP="00FB60A0">
      <w:pPr>
        <w:pStyle w:val="Paragrafoelenco"/>
        <w:tabs>
          <w:tab w:val="left" w:pos="5450"/>
        </w:tabs>
      </w:pPr>
    </w:p>
    <w:p w14:paraId="1C99F03B" w14:textId="64AE7356" w:rsidR="00FB60A0" w:rsidRDefault="00FB60A0" w:rsidP="00FB60A0">
      <w:pPr>
        <w:pStyle w:val="Paragrafoelenco"/>
        <w:tabs>
          <w:tab w:val="left" w:pos="5450"/>
        </w:tabs>
      </w:pPr>
    </w:p>
    <w:p w14:paraId="058B19FB" w14:textId="77777777" w:rsidR="002E6B25" w:rsidRDefault="002E6B25" w:rsidP="00FB60A0">
      <w:pPr>
        <w:pStyle w:val="Paragrafoelenco"/>
        <w:tabs>
          <w:tab w:val="left" w:pos="5450"/>
        </w:tabs>
        <w:rPr>
          <w:b/>
          <w:bCs/>
        </w:rPr>
      </w:pPr>
    </w:p>
    <w:p w14:paraId="3799F67D" w14:textId="77777777" w:rsidR="00687DCB" w:rsidRDefault="00687DCB" w:rsidP="00FB60A0">
      <w:pPr>
        <w:pStyle w:val="Paragrafoelenco"/>
        <w:tabs>
          <w:tab w:val="left" w:pos="5450"/>
        </w:tabs>
        <w:rPr>
          <w:b/>
          <w:bCs/>
        </w:rPr>
      </w:pPr>
    </w:p>
    <w:p w14:paraId="00592502" w14:textId="5FE819C2" w:rsidR="00687DCB" w:rsidRDefault="00687DCB" w:rsidP="00FB60A0">
      <w:pPr>
        <w:pStyle w:val="Paragrafoelenco"/>
        <w:tabs>
          <w:tab w:val="left" w:pos="5450"/>
        </w:tabs>
        <w:rPr>
          <w:b/>
          <w:bCs/>
        </w:rPr>
      </w:pPr>
    </w:p>
    <w:p w14:paraId="0B39EACE" w14:textId="5CB32F10" w:rsidR="00687DCB" w:rsidRDefault="00687DCB" w:rsidP="00FB60A0">
      <w:pPr>
        <w:pStyle w:val="Paragrafoelenco"/>
        <w:tabs>
          <w:tab w:val="left" w:pos="5450"/>
        </w:tabs>
        <w:rPr>
          <w:b/>
          <w:bCs/>
        </w:rPr>
      </w:pPr>
    </w:p>
    <w:p w14:paraId="5159A8F1" w14:textId="138B9924" w:rsidR="00FB60A0" w:rsidRDefault="00687DCB" w:rsidP="00FB60A0">
      <w:pPr>
        <w:pStyle w:val="Paragrafoelenco"/>
        <w:tabs>
          <w:tab w:val="left" w:pos="5450"/>
        </w:tabs>
        <w:rPr>
          <w:b/>
          <w:bCs/>
        </w:rPr>
      </w:pPr>
      <w:r>
        <w:rPr>
          <w:noProof/>
        </w:rPr>
        <w:drawing>
          <wp:anchor distT="0" distB="0" distL="114300" distR="114300" simplePos="0" relativeHeight="251751424" behindDoc="0" locked="0" layoutInCell="1" allowOverlap="1" wp14:anchorId="6C34F500" wp14:editId="241CF9DC">
            <wp:simplePos x="0" y="0"/>
            <wp:positionH relativeFrom="column">
              <wp:posOffset>2931160</wp:posOffset>
            </wp:positionH>
            <wp:positionV relativeFrom="paragraph">
              <wp:posOffset>8255</wp:posOffset>
            </wp:positionV>
            <wp:extent cx="3541395" cy="1943100"/>
            <wp:effectExtent l="0" t="0" r="1905" b="0"/>
            <wp:wrapSquare wrapText="bothSides"/>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541395" cy="1943100"/>
                    </a:xfrm>
                    <a:prstGeom prst="rect">
                      <a:avLst/>
                    </a:prstGeom>
                  </pic:spPr>
                </pic:pic>
              </a:graphicData>
            </a:graphic>
            <wp14:sizeRelH relativeFrom="page">
              <wp14:pctWidth>0</wp14:pctWidth>
            </wp14:sizeRelH>
            <wp14:sizeRelV relativeFrom="page">
              <wp14:pctHeight>0</wp14:pctHeight>
            </wp14:sizeRelV>
          </wp:anchor>
        </w:drawing>
      </w:r>
      <w:r w:rsidR="00FB60A0" w:rsidRPr="00FB60A0">
        <w:rPr>
          <w:b/>
          <w:bCs/>
        </w:rPr>
        <w:t>Calcolare Broadcast in binario</w:t>
      </w:r>
    </w:p>
    <w:p w14:paraId="16654543" w14:textId="461EE059" w:rsidR="00FB60A0" w:rsidRDefault="00FB60A0" w:rsidP="00FB60A0">
      <w:pPr>
        <w:pStyle w:val="Paragrafoelenco"/>
        <w:tabs>
          <w:tab w:val="left" w:pos="5450"/>
        </w:tabs>
        <w:rPr>
          <w:b/>
          <w:bCs/>
        </w:rPr>
      </w:pPr>
    </w:p>
    <w:p w14:paraId="29919B56" w14:textId="6596E9D9" w:rsidR="00FB60A0" w:rsidRDefault="00FB60A0" w:rsidP="00FB60A0">
      <w:pPr>
        <w:pStyle w:val="Paragrafoelenco"/>
        <w:tabs>
          <w:tab w:val="left" w:pos="5450"/>
        </w:tabs>
      </w:pPr>
      <w:r>
        <w:t>Uguale al Subnet ID ma nello Step. 4 i bit della parte host vanno messi ad 1.</w:t>
      </w:r>
    </w:p>
    <w:p w14:paraId="699622FD" w14:textId="3FC93919" w:rsidR="00FB60A0" w:rsidRDefault="00FB60A0" w:rsidP="00FB60A0">
      <w:pPr>
        <w:pStyle w:val="Paragrafoelenco"/>
        <w:tabs>
          <w:tab w:val="left" w:pos="5450"/>
        </w:tabs>
      </w:pPr>
    </w:p>
    <w:p w14:paraId="25A05138" w14:textId="1258A2B8" w:rsidR="00FB60A0" w:rsidRDefault="00FB60A0" w:rsidP="00FB60A0">
      <w:pPr>
        <w:pStyle w:val="Paragrafoelenco"/>
        <w:tabs>
          <w:tab w:val="left" w:pos="5450"/>
        </w:tabs>
      </w:pPr>
    </w:p>
    <w:p w14:paraId="6D672A5C" w14:textId="29D0EA22" w:rsidR="00FB60A0" w:rsidRDefault="00FB60A0" w:rsidP="00FB60A0">
      <w:pPr>
        <w:pStyle w:val="Paragrafoelenco"/>
        <w:tabs>
          <w:tab w:val="left" w:pos="5450"/>
        </w:tabs>
      </w:pPr>
    </w:p>
    <w:p w14:paraId="4EB2E49B" w14:textId="75841488" w:rsidR="00FB60A0" w:rsidRDefault="00FB60A0" w:rsidP="00FB60A0">
      <w:pPr>
        <w:pStyle w:val="Paragrafoelenco"/>
        <w:tabs>
          <w:tab w:val="left" w:pos="5450"/>
        </w:tabs>
      </w:pPr>
    </w:p>
    <w:p w14:paraId="4AF76B17" w14:textId="3424783E" w:rsidR="00FB60A0" w:rsidRDefault="00FB60A0" w:rsidP="00FB60A0">
      <w:pPr>
        <w:pStyle w:val="Paragrafoelenco"/>
        <w:tabs>
          <w:tab w:val="left" w:pos="5450"/>
        </w:tabs>
      </w:pPr>
    </w:p>
    <w:p w14:paraId="6CF77D09" w14:textId="6DC494A7" w:rsidR="00FB60A0" w:rsidRDefault="00FB60A0" w:rsidP="00FB60A0">
      <w:pPr>
        <w:pStyle w:val="Paragrafoelenco"/>
        <w:tabs>
          <w:tab w:val="left" w:pos="5450"/>
        </w:tabs>
      </w:pPr>
    </w:p>
    <w:p w14:paraId="196D4A66" w14:textId="3A846C80" w:rsidR="00FB60A0" w:rsidRDefault="00FB60A0" w:rsidP="00FB60A0">
      <w:pPr>
        <w:pStyle w:val="Paragrafoelenco"/>
        <w:tabs>
          <w:tab w:val="left" w:pos="5450"/>
        </w:tabs>
      </w:pPr>
    </w:p>
    <w:p w14:paraId="79E544E6" w14:textId="4303ABCE" w:rsidR="00FB60A0" w:rsidRDefault="00FB60A0" w:rsidP="00FB60A0">
      <w:pPr>
        <w:pStyle w:val="Paragrafoelenco"/>
        <w:tabs>
          <w:tab w:val="left" w:pos="5450"/>
        </w:tabs>
      </w:pPr>
    </w:p>
    <w:p w14:paraId="7EE2D1E7" w14:textId="5E9B837A" w:rsidR="00687DCB" w:rsidRDefault="00687DCB" w:rsidP="00FB60A0">
      <w:pPr>
        <w:pStyle w:val="Paragrafoelenco"/>
        <w:tabs>
          <w:tab w:val="left" w:pos="5450"/>
        </w:tabs>
      </w:pPr>
    </w:p>
    <w:p w14:paraId="0F0FC334" w14:textId="6AC05A3C" w:rsidR="00687DCB" w:rsidRDefault="00687DCB" w:rsidP="00FB60A0">
      <w:pPr>
        <w:pStyle w:val="Paragrafoelenco"/>
        <w:tabs>
          <w:tab w:val="left" w:pos="5450"/>
        </w:tabs>
      </w:pPr>
    </w:p>
    <w:p w14:paraId="7052A069" w14:textId="2CE0DC93" w:rsidR="00687DCB" w:rsidRDefault="00687DCB" w:rsidP="00FB60A0">
      <w:pPr>
        <w:pStyle w:val="Paragrafoelenco"/>
        <w:tabs>
          <w:tab w:val="left" w:pos="5450"/>
        </w:tabs>
      </w:pPr>
    </w:p>
    <w:p w14:paraId="497AB3C4" w14:textId="034F412C" w:rsidR="00687DCB" w:rsidRDefault="00687DCB" w:rsidP="00FB60A0">
      <w:pPr>
        <w:pStyle w:val="Paragrafoelenco"/>
        <w:tabs>
          <w:tab w:val="left" w:pos="5450"/>
        </w:tabs>
      </w:pPr>
    </w:p>
    <w:p w14:paraId="35813B83" w14:textId="77777777" w:rsidR="00687DCB" w:rsidRDefault="00687DCB" w:rsidP="00FB60A0">
      <w:pPr>
        <w:pStyle w:val="Paragrafoelenco"/>
        <w:tabs>
          <w:tab w:val="left" w:pos="5450"/>
        </w:tabs>
      </w:pPr>
    </w:p>
    <w:p w14:paraId="3C9BB3F7" w14:textId="2F6AF7F5" w:rsidR="00FB60A0" w:rsidRDefault="00096E04" w:rsidP="00FB60A0">
      <w:pPr>
        <w:pStyle w:val="Paragrafoelenco"/>
        <w:tabs>
          <w:tab w:val="left" w:pos="5450"/>
        </w:tabs>
      </w:pPr>
      <w:r>
        <w:rPr>
          <w:noProof/>
        </w:rPr>
        <w:drawing>
          <wp:anchor distT="0" distB="0" distL="114300" distR="114300" simplePos="0" relativeHeight="251752448" behindDoc="0" locked="0" layoutInCell="1" allowOverlap="1" wp14:anchorId="66FA2BDD" wp14:editId="48EE7315">
            <wp:simplePos x="0" y="0"/>
            <wp:positionH relativeFrom="margin">
              <wp:posOffset>-165100</wp:posOffset>
            </wp:positionH>
            <wp:positionV relativeFrom="paragraph">
              <wp:posOffset>84455</wp:posOffset>
            </wp:positionV>
            <wp:extent cx="2708275" cy="2063750"/>
            <wp:effectExtent l="0" t="0" r="0" b="0"/>
            <wp:wrapSquare wrapText="bothSides"/>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708275" cy="2063750"/>
                    </a:xfrm>
                    <a:prstGeom prst="rect">
                      <a:avLst/>
                    </a:prstGeom>
                  </pic:spPr>
                </pic:pic>
              </a:graphicData>
            </a:graphic>
            <wp14:sizeRelH relativeFrom="page">
              <wp14:pctWidth>0</wp14:pctWidth>
            </wp14:sizeRelH>
            <wp14:sizeRelV relativeFrom="page">
              <wp14:pctHeight>0</wp14:pctHeight>
            </wp14:sizeRelV>
          </wp:anchor>
        </w:drawing>
      </w:r>
    </w:p>
    <w:p w14:paraId="2A4D90E8" w14:textId="2E799044" w:rsidR="00FB60A0" w:rsidRDefault="00FB60A0" w:rsidP="00FB60A0">
      <w:pPr>
        <w:pStyle w:val="Paragrafoelenco"/>
        <w:tabs>
          <w:tab w:val="left" w:pos="5450"/>
        </w:tabs>
        <w:rPr>
          <w:b/>
          <w:bCs/>
        </w:rPr>
      </w:pPr>
      <w:r w:rsidRPr="00FB60A0">
        <w:rPr>
          <w:b/>
          <w:bCs/>
        </w:rPr>
        <w:t>Modo più veloce di calcolare il Subnet ID</w:t>
      </w:r>
      <w:r w:rsidR="002E6B25">
        <w:rPr>
          <w:b/>
          <w:bCs/>
        </w:rPr>
        <w:t xml:space="preserve"> / Broadcast</w:t>
      </w:r>
    </w:p>
    <w:p w14:paraId="14FDA5D1" w14:textId="08A044D1" w:rsidR="00FB60A0" w:rsidRDefault="00FB60A0" w:rsidP="00FB60A0">
      <w:pPr>
        <w:pStyle w:val="Paragrafoelenco"/>
        <w:tabs>
          <w:tab w:val="left" w:pos="5450"/>
        </w:tabs>
        <w:rPr>
          <w:b/>
          <w:bCs/>
        </w:rPr>
      </w:pPr>
    </w:p>
    <w:p w14:paraId="077CBDAD" w14:textId="5D628C57" w:rsidR="002E6B25" w:rsidRDefault="002E6B25" w:rsidP="00FB60A0">
      <w:pPr>
        <w:pStyle w:val="Paragrafoelenco"/>
        <w:tabs>
          <w:tab w:val="left" w:pos="5450"/>
        </w:tabs>
        <w:rPr>
          <w:b/>
          <w:bCs/>
        </w:rPr>
      </w:pPr>
      <w:r>
        <w:rPr>
          <w:b/>
          <w:bCs/>
        </w:rPr>
        <w:t>Subnet:</w:t>
      </w:r>
    </w:p>
    <w:p w14:paraId="5EDA9C0A" w14:textId="4CA43E73" w:rsidR="00FB60A0" w:rsidRDefault="00FB60A0" w:rsidP="00FB60A0">
      <w:pPr>
        <w:pStyle w:val="Paragrafoelenco"/>
        <w:tabs>
          <w:tab w:val="left" w:pos="5450"/>
        </w:tabs>
      </w:pPr>
      <w:r>
        <w:rPr>
          <w:b/>
          <w:bCs/>
        </w:rPr>
        <w:t>1.</w:t>
      </w:r>
      <w:r w:rsidR="002E6B25">
        <w:rPr>
          <w:b/>
          <w:bCs/>
        </w:rPr>
        <w:t xml:space="preserve"> </w:t>
      </w:r>
      <w:r>
        <w:t xml:space="preserve">Se la maschera è 255, ricopiare </w:t>
      </w:r>
      <w:r w:rsidR="002E6B25">
        <w:t>la parte di IP corrispondente.</w:t>
      </w:r>
    </w:p>
    <w:p w14:paraId="6D99E180" w14:textId="41790FD9" w:rsidR="002E6B25" w:rsidRDefault="002E6B25" w:rsidP="00FB60A0">
      <w:pPr>
        <w:pStyle w:val="Paragrafoelenco"/>
        <w:tabs>
          <w:tab w:val="left" w:pos="5450"/>
        </w:tabs>
      </w:pPr>
      <w:r>
        <w:rPr>
          <w:b/>
          <w:bCs/>
        </w:rPr>
        <w:t>2.</w:t>
      </w:r>
      <w:r>
        <w:t xml:space="preserve"> Se è 0, scrivi 0.</w:t>
      </w:r>
    </w:p>
    <w:p w14:paraId="5C61D3C5" w14:textId="76615B17" w:rsidR="002E6B25" w:rsidRDefault="002E6B25" w:rsidP="00FB60A0">
      <w:pPr>
        <w:pStyle w:val="Paragrafoelenco"/>
        <w:tabs>
          <w:tab w:val="left" w:pos="5450"/>
        </w:tabs>
      </w:pPr>
      <w:r>
        <w:rPr>
          <w:b/>
          <w:bCs/>
        </w:rPr>
        <w:t>3.</w:t>
      </w:r>
      <w:r>
        <w:t xml:space="preserve"> Se non è 0 o 255, usa il Binary del Subnet.</w:t>
      </w:r>
    </w:p>
    <w:p w14:paraId="469F04F1" w14:textId="28AEDA92" w:rsidR="002E6B25" w:rsidRDefault="002E6B25" w:rsidP="00FB60A0">
      <w:pPr>
        <w:pStyle w:val="Paragrafoelenco"/>
        <w:tabs>
          <w:tab w:val="left" w:pos="5450"/>
        </w:tabs>
      </w:pPr>
    </w:p>
    <w:p w14:paraId="5703DB45" w14:textId="35B73B23" w:rsidR="002E6B25" w:rsidRDefault="002E6B25" w:rsidP="00FB60A0">
      <w:pPr>
        <w:pStyle w:val="Paragrafoelenco"/>
        <w:tabs>
          <w:tab w:val="left" w:pos="5450"/>
        </w:tabs>
      </w:pPr>
      <w:r w:rsidRPr="002E6B25">
        <w:rPr>
          <w:b/>
          <w:bCs/>
        </w:rPr>
        <w:t>Broadcast</w:t>
      </w:r>
      <w:r>
        <w:rPr>
          <w:b/>
          <w:bCs/>
        </w:rPr>
        <w:t xml:space="preserve">: </w:t>
      </w:r>
      <w:r>
        <w:t>Tutto uguale, ma se la mask è 0 scrivi 255, se non è 0 o 255 usa il Binary del Broadcast.</w:t>
      </w:r>
    </w:p>
    <w:p w14:paraId="51646BFB" w14:textId="148F53DA" w:rsidR="00096E04" w:rsidRDefault="00096E04" w:rsidP="00FB60A0">
      <w:pPr>
        <w:pStyle w:val="Paragrafoelenco"/>
        <w:tabs>
          <w:tab w:val="left" w:pos="5450"/>
        </w:tabs>
      </w:pPr>
    </w:p>
    <w:p w14:paraId="5990999A" w14:textId="1B6186C2" w:rsidR="00096E04" w:rsidRDefault="00096E04" w:rsidP="00FB60A0">
      <w:pPr>
        <w:pStyle w:val="Paragrafoelenco"/>
        <w:tabs>
          <w:tab w:val="left" w:pos="5450"/>
        </w:tabs>
      </w:pPr>
    </w:p>
    <w:p w14:paraId="56CE4A42" w14:textId="77777777" w:rsidR="00687DCB" w:rsidRPr="00687DCB" w:rsidRDefault="00687DCB" w:rsidP="00687DCB">
      <w:pPr>
        <w:tabs>
          <w:tab w:val="left" w:pos="5450"/>
        </w:tabs>
        <w:rPr>
          <w:b/>
          <w:bCs/>
        </w:rPr>
      </w:pPr>
    </w:p>
    <w:p w14:paraId="73B96C45" w14:textId="204A2085" w:rsidR="00096E04" w:rsidRDefault="00096E04" w:rsidP="00FB60A0">
      <w:pPr>
        <w:pStyle w:val="Paragrafoelenco"/>
        <w:tabs>
          <w:tab w:val="left" w:pos="5450"/>
        </w:tabs>
        <w:rPr>
          <w:b/>
          <w:bCs/>
        </w:rPr>
      </w:pPr>
      <w:r w:rsidRPr="00096E04">
        <w:rPr>
          <w:b/>
          <w:bCs/>
        </w:rPr>
        <w:lastRenderedPageBreak/>
        <w:t>Usare il Magic Number per trovare il Subnet ID</w:t>
      </w:r>
    </w:p>
    <w:p w14:paraId="47F7245D" w14:textId="7D8DE74E" w:rsidR="00096E04" w:rsidRDefault="00687DCB" w:rsidP="00096E04">
      <w:pPr>
        <w:tabs>
          <w:tab w:val="left" w:pos="5450"/>
        </w:tabs>
      </w:pPr>
      <w:r>
        <w:rPr>
          <w:noProof/>
        </w:rPr>
        <w:drawing>
          <wp:anchor distT="0" distB="0" distL="114300" distR="114300" simplePos="0" relativeHeight="251753472" behindDoc="0" locked="0" layoutInCell="1" allowOverlap="1" wp14:anchorId="63A92F12" wp14:editId="1D13EBCF">
            <wp:simplePos x="0" y="0"/>
            <wp:positionH relativeFrom="margin">
              <wp:posOffset>2856230</wp:posOffset>
            </wp:positionH>
            <wp:positionV relativeFrom="paragraph">
              <wp:posOffset>81915</wp:posOffset>
            </wp:positionV>
            <wp:extent cx="3302000" cy="1793240"/>
            <wp:effectExtent l="0" t="0" r="0" b="0"/>
            <wp:wrapSquare wrapText="bothSides"/>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302000" cy="1793240"/>
                    </a:xfrm>
                    <a:prstGeom prst="rect">
                      <a:avLst/>
                    </a:prstGeom>
                  </pic:spPr>
                </pic:pic>
              </a:graphicData>
            </a:graphic>
            <wp14:sizeRelH relativeFrom="page">
              <wp14:pctWidth>0</wp14:pctWidth>
            </wp14:sizeRelH>
            <wp14:sizeRelV relativeFrom="page">
              <wp14:pctHeight>0</wp14:pctHeight>
            </wp14:sizeRelV>
          </wp:anchor>
        </w:drawing>
      </w:r>
      <w:r w:rsidR="00096E04">
        <w:t>1.</w:t>
      </w:r>
      <w:r>
        <w:t xml:space="preserve"> </w:t>
      </w:r>
      <w:r w:rsidR="00096E04">
        <w:t>Se l’ottetto della mask è 255, copia il numero dell’IP.</w:t>
      </w:r>
    </w:p>
    <w:p w14:paraId="764E2AB6" w14:textId="4C6AAB6B" w:rsidR="00096E04" w:rsidRDefault="00096E04" w:rsidP="00096E04">
      <w:pPr>
        <w:tabs>
          <w:tab w:val="left" w:pos="5450"/>
        </w:tabs>
      </w:pPr>
      <w:r>
        <w:t>2.</w:t>
      </w:r>
      <w:r w:rsidR="00687DCB">
        <w:t xml:space="preserve"> S</w:t>
      </w:r>
      <w:r>
        <w:t>e l’ottetto della mask è 0, scrivi 0.</w:t>
      </w:r>
    </w:p>
    <w:p w14:paraId="5EA5C086" w14:textId="18F02415" w:rsidR="00096E04" w:rsidRDefault="00096E04" w:rsidP="00096E04">
      <w:pPr>
        <w:tabs>
          <w:tab w:val="left" w:pos="5450"/>
        </w:tabs>
      </w:pPr>
      <w:r>
        <w:t>3.</w:t>
      </w:r>
      <w:r w:rsidR="00687DCB">
        <w:t xml:space="preserve"> </w:t>
      </w:r>
      <w:r>
        <w:t xml:space="preserve">Se l’ottetto è un ottetto </w:t>
      </w:r>
      <w:r w:rsidR="00687DCB">
        <w:t>“interessante”:</w:t>
      </w:r>
    </w:p>
    <w:p w14:paraId="684A8697" w14:textId="2EDD5EE3" w:rsidR="00687DCB" w:rsidRDefault="00687DCB" w:rsidP="00096E04">
      <w:pPr>
        <w:tabs>
          <w:tab w:val="left" w:pos="5450"/>
        </w:tabs>
      </w:pPr>
      <w:r>
        <w:t xml:space="preserve">   a. Calcolare il Magic Number: 256 – l’ottetto interessante.</w:t>
      </w:r>
    </w:p>
    <w:p w14:paraId="444291B9" w14:textId="13257A99" w:rsidR="00687DCB" w:rsidRPr="00096E04" w:rsidRDefault="00687DCB" w:rsidP="00096E04">
      <w:pPr>
        <w:tabs>
          <w:tab w:val="left" w:pos="5450"/>
        </w:tabs>
      </w:pPr>
      <w:r>
        <w:t xml:space="preserve">   b. Calcolare i multipli del Magic, scegliere il multiplo più vicino all’ottetto dell’IP corrispondente, ma senza       superarlo.</w:t>
      </w:r>
      <w:r w:rsidRPr="00687DCB">
        <w:rPr>
          <w:noProof/>
        </w:rPr>
        <w:t xml:space="preserve"> </w:t>
      </w:r>
    </w:p>
    <w:p w14:paraId="13D99E76" w14:textId="1EA0DB27" w:rsidR="002E6B25" w:rsidRPr="00096E04" w:rsidRDefault="002E6B25" w:rsidP="00FB60A0">
      <w:pPr>
        <w:pStyle w:val="Paragrafoelenco"/>
        <w:tabs>
          <w:tab w:val="left" w:pos="5450"/>
        </w:tabs>
        <w:rPr>
          <w:b/>
          <w:bCs/>
        </w:rPr>
      </w:pPr>
    </w:p>
    <w:p w14:paraId="1C04292F" w14:textId="66ACA486" w:rsidR="002E6B25" w:rsidRDefault="002E6B25" w:rsidP="00FB60A0">
      <w:pPr>
        <w:pStyle w:val="Paragrafoelenco"/>
        <w:tabs>
          <w:tab w:val="left" w:pos="5450"/>
        </w:tabs>
      </w:pPr>
    </w:p>
    <w:p w14:paraId="08308838" w14:textId="48E67029" w:rsidR="002E6B25" w:rsidRDefault="002E6B25" w:rsidP="00FB60A0">
      <w:pPr>
        <w:pStyle w:val="Paragrafoelenco"/>
        <w:tabs>
          <w:tab w:val="left" w:pos="5450"/>
        </w:tabs>
      </w:pPr>
    </w:p>
    <w:p w14:paraId="21932056" w14:textId="6BF26DDE" w:rsidR="00687DCB" w:rsidRDefault="00687DCB" w:rsidP="00687DCB">
      <w:pPr>
        <w:pStyle w:val="Paragrafoelenco"/>
        <w:tabs>
          <w:tab w:val="left" w:pos="5450"/>
        </w:tabs>
        <w:rPr>
          <w:b/>
          <w:bCs/>
        </w:rPr>
      </w:pPr>
      <w:r w:rsidRPr="00096E04">
        <w:rPr>
          <w:b/>
          <w:bCs/>
        </w:rPr>
        <w:t xml:space="preserve">Usare il Magic Number per trovare il </w:t>
      </w:r>
      <w:r>
        <w:rPr>
          <w:b/>
          <w:bCs/>
        </w:rPr>
        <w:t>Broadcast</w:t>
      </w:r>
    </w:p>
    <w:p w14:paraId="57525053" w14:textId="19F94010" w:rsidR="002E6B25" w:rsidRDefault="00687DCB" w:rsidP="00687DCB">
      <w:pPr>
        <w:tabs>
          <w:tab w:val="left" w:pos="5450"/>
        </w:tabs>
        <w:rPr>
          <w:noProof/>
        </w:rPr>
      </w:pPr>
      <w:r>
        <w:rPr>
          <w:noProof/>
        </w:rPr>
        <w:drawing>
          <wp:anchor distT="0" distB="0" distL="114300" distR="114300" simplePos="0" relativeHeight="251754496" behindDoc="0" locked="0" layoutInCell="1" allowOverlap="1" wp14:anchorId="4025A57B" wp14:editId="2C5CEA2E">
            <wp:simplePos x="0" y="0"/>
            <wp:positionH relativeFrom="column">
              <wp:posOffset>3108960</wp:posOffset>
            </wp:positionH>
            <wp:positionV relativeFrom="paragraph">
              <wp:posOffset>86360</wp:posOffset>
            </wp:positionV>
            <wp:extent cx="3683635" cy="1746250"/>
            <wp:effectExtent l="0" t="0" r="0" b="6350"/>
            <wp:wrapSquare wrapText="bothSides"/>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683635" cy="1746250"/>
                    </a:xfrm>
                    <a:prstGeom prst="rect">
                      <a:avLst/>
                    </a:prstGeom>
                  </pic:spPr>
                </pic:pic>
              </a:graphicData>
            </a:graphic>
            <wp14:sizeRelH relativeFrom="page">
              <wp14:pctWidth>0</wp14:pctWidth>
            </wp14:sizeRelH>
            <wp14:sizeRelV relativeFrom="page">
              <wp14:pctHeight>0</wp14:pctHeight>
            </wp14:sizeRelV>
          </wp:anchor>
        </w:drawing>
      </w:r>
      <w:r>
        <w:rPr>
          <w:noProof/>
        </w:rPr>
        <w:t>1. Se l’ottetto della mask è 255, copia il numero della Subnet ID.</w:t>
      </w:r>
    </w:p>
    <w:p w14:paraId="75ECB4E7" w14:textId="0A1B734B" w:rsidR="00687DCB" w:rsidRDefault="00687DCB" w:rsidP="00687DCB">
      <w:pPr>
        <w:tabs>
          <w:tab w:val="left" w:pos="5450"/>
        </w:tabs>
      </w:pPr>
      <w:r>
        <w:t>2. Se l’ottetto della mask è 0, scrivi 255.</w:t>
      </w:r>
    </w:p>
    <w:p w14:paraId="5A22B0AD" w14:textId="3886ADD0" w:rsidR="00687DCB" w:rsidRDefault="00687DCB" w:rsidP="00687DCB">
      <w:pPr>
        <w:tabs>
          <w:tab w:val="left" w:pos="5450"/>
        </w:tabs>
      </w:pPr>
      <w:r>
        <w:t>3. Se l’ottetto è un ottetto “interessante”:</w:t>
      </w:r>
    </w:p>
    <w:p w14:paraId="0BE104BE" w14:textId="06B88F1B" w:rsidR="00687DCB" w:rsidRDefault="00687DCB" w:rsidP="00687DCB">
      <w:pPr>
        <w:tabs>
          <w:tab w:val="left" w:pos="5450"/>
        </w:tabs>
      </w:pPr>
      <w:r>
        <w:t xml:space="preserve">    a.</w:t>
      </w:r>
      <w:r w:rsidRPr="00687DCB">
        <w:t xml:space="preserve"> </w:t>
      </w:r>
      <w:r>
        <w:t>Calcolare il Magic Number: 256 – l’ottetto interessante.</w:t>
      </w:r>
    </w:p>
    <w:p w14:paraId="21C6E226" w14:textId="3E0D15B5" w:rsidR="00687DCB" w:rsidRDefault="00687DCB" w:rsidP="00687DCB">
      <w:pPr>
        <w:tabs>
          <w:tab w:val="left" w:pos="5450"/>
        </w:tabs>
      </w:pPr>
      <w:r>
        <w:t xml:space="preserve">    b. Prendere il valore del Subnet ID, sommargli il Magic e sottrarre 1.</w:t>
      </w:r>
    </w:p>
    <w:p w14:paraId="1706986C" w14:textId="73122EA3" w:rsidR="007D4820" w:rsidRDefault="007D4820" w:rsidP="00687DCB">
      <w:pPr>
        <w:tabs>
          <w:tab w:val="left" w:pos="5450"/>
        </w:tabs>
      </w:pPr>
    </w:p>
    <w:p w14:paraId="1B942764" w14:textId="603B66E0" w:rsidR="007D4820" w:rsidRDefault="007D4820" w:rsidP="00687DCB">
      <w:pPr>
        <w:tabs>
          <w:tab w:val="left" w:pos="5450"/>
        </w:tabs>
        <w:rPr>
          <w:b/>
          <w:bCs/>
          <w:sz w:val="26"/>
          <w:szCs w:val="26"/>
        </w:rPr>
      </w:pPr>
      <w:r w:rsidRPr="0069712E">
        <w:rPr>
          <w:b/>
          <w:bCs/>
          <w:sz w:val="26"/>
          <w:szCs w:val="26"/>
        </w:rPr>
        <w:t>CAP. 15</w:t>
      </w:r>
      <w:r w:rsidR="000F77CF" w:rsidRPr="0069712E">
        <w:rPr>
          <w:b/>
          <w:bCs/>
          <w:sz w:val="26"/>
          <w:szCs w:val="26"/>
        </w:rPr>
        <w:t xml:space="preserve"> </w:t>
      </w:r>
      <w:r w:rsidR="0069712E" w:rsidRPr="0069712E">
        <w:rPr>
          <w:b/>
          <w:bCs/>
          <w:sz w:val="26"/>
          <w:szCs w:val="26"/>
        </w:rPr>
        <w:t>– Installare un Router</w:t>
      </w:r>
    </w:p>
    <w:p w14:paraId="61E681AE" w14:textId="185E4089" w:rsidR="0069712E" w:rsidRDefault="0069712E" w:rsidP="00687DCB">
      <w:pPr>
        <w:tabs>
          <w:tab w:val="left" w:pos="5450"/>
        </w:tabs>
      </w:pPr>
      <w:r>
        <w:t>Step. 1: per ogni interfaccia LAN che si vuole connettere, collegare il connettore RJ-45 con un appropriato copper cable tra l’RJ-45 port del router e una delle LAN port dello switch.</w:t>
      </w:r>
    </w:p>
    <w:p w14:paraId="72C5A11D" w14:textId="77777777" w:rsidR="0069712E" w:rsidRDefault="0069712E" w:rsidP="00687DCB">
      <w:pPr>
        <w:tabs>
          <w:tab w:val="left" w:pos="5450"/>
        </w:tabs>
      </w:pPr>
      <w:r>
        <w:t xml:space="preserve">Step. 2: per ogni serial WAN port: </w:t>
      </w:r>
    </w:p>
    <w:p w14:paraId="524450F6" w14:textId="6D45D5D8" w:rsidR="0069712E" w:rsidRDefault="0069712E" w:rsidP="00712B39">
      <w:pPr>
        <w:pStyle w:val="Paragrafoelenco"/>
        <w:numPr>
          <w:ilvl w:val="0"/>
          <w:numId w:val="28"/>
        </w:numPr>
        <w:tabs>
          <w:tab w:val="left" w:pos="5450"/>
        </w:tabs>
      </w:pPr>
      <w:r>
        <w:t>se si sta usando un CSU/DSU esterno connettere l’interfaccia seriale del router a quest’ultimo, e collegare il CSU/DSU alla linea fornita dal provider.</w:t>
      </w:r>
    </w:p>
    <w:p w14:paraId="72E65F2D" w14:textId="56D96623" w:rsidR="0069712E" w:rsidRDefault="0069712E" w:rsidP="00712B39">
      <w:pPr>
        <w:pStyle w:val="Paragrafoelenco"/>
        <w:numPr>
          <w:ilvl w:val="0"/>
          <w:numId w:val="28"/>
        </w:numPr>
        <w:tabs>
          <w:tab w:val="left" w:pos="5450"/>
        </w:tabs>
      </w:pPr>
      <w:r>
        <w:t>se si usa un internal CSU/DSU connettere l’interfaccia seriale del router alla linea fornita da telco.</w:t>
      </w:r>
    </w:p>
    <w:p w14:paraId="6D3043C6" w14:textId="07516300" w:rsidR="0069712E" w:rsidRDefault="0069712E" w:rsidP="0069712E">
      <w:pPr>
        <w:tabs>
          <w:tab w:val="left" w:pos="5450"/>
        </w:tabs>
        <w:rPr>
          <w:lang w:val="en-US"/>
        </w:rPr>
      </w:pPr>
      <w:r w:rsidRPr="0069712E">
        <w:rPr>
          <w:lang w:val="en-US"/>
        </w:rPr>
        <w:t>Step. 3: per ogni ether</w:t>
      </w:r>
      <w:r w:rsidR="009213A9">
        <w:rPr>
          <w:lang w:val="en-US"/>
        </w:rPr>
        <w:t>net</w:t>
      </w:r>
      <w:r w:rsidRPr="0069712E">
        <w:rPr>
          <w:lang w:val="en-US"/>
        </w:rPr>
        <w:t xml:space="preserve"> WAN </w:t>
      </w:r>
      <w:r>
        <w:rPr>
          <w:lang w:val="en-US"/>
        </w:rPr>
        <w:t>port</w:t>
      </w:r>
      <w:r w:rsidR="009213A9">
        <w:rPr>
          <w:lang w:val="en-US"/>
        </w:rPr>
        <w:t>:</w:t>
      </w:r>
    </w:p>
    <w:p w14:paraId="584F9E56" w14:textId="080E1504" w:rsidR="009213A9" w:rsidRDefault="009213A9" w:rsidP="00712B39">
      <w:pPr>
        <w:pStyle w:val="Paragrafoelenco"/>
        <w:numPr>
          <w:ilvl w:val="0"/>
          <w:numId w:val="29"/>
        </w:numPr>
        <w:tabs>
          <w:tab w:val="left" w:pos="5450"/>
        </w:tabs>
      </w:pPr>
      <w:r w:rsidRPr="009213A9">
        <w:t>quando ordini l’ethernet WAN service assi</w:t>
      </w:r>
      <w:r>
        <w:t>curati degli ethernet standard e dei tipi di SFP richiesti per connettere al link, e ordina gli SFP.</w:t>
      </w:r>
    </w:p>
    <w:p w14:paraId="067B626B" w14:textId="363097D0" w:rsidR="009213A9" w:rsidRDefault="009213A9" w:rsidP="00712B39">
      <w:pPr>
        <w:pStyle w:val="Paragrafoelenco"/>
        <w:numPr>
          <w:ilvl w:val="0"/>
          <w:numId w:val="29"/>
        </w:numPr>
        <w:tabs>
          <w:tab w:val="left" w:pos="5450"/>
        </w:tabs>
      </w:pPr>
      <w:r>
        <w:t>Installa l’SFP dentro il router e connetti l’ethernet cable dell’ethernet WAN all’SFP sulle due estremità del link.</w:t>
      </w:r>
    </w:p>
    <w:p w14:paraId="013CE0DB" w14:textId="48707C72" w:rsidR="009213A9" w:rsidRDefault="009213A9" w:rsidP="009213A9">
      <w:pPr>
        <w:tabs>
          <w:tab w:val="left" w:pos="5450"/>
        </w:tabs>
      </w:pPr>
      <w:r>
        <w:t xml:space="preserve">Step. 4: connetti </w:t>
      </w:r>
      <w:r w:rsidR="001D4ACA">
        <w:t>il</w:t>
      </w:r>
      <w:r>
        <w:t xml:space="preserve"> router console port ad un PC così che puoi configurarlo</w:t>
      </w:r>
      <w:r w:rsidR="001D4ACA">
        <w:t>.</w:t>
      </w:r>
    </w:p>
    <w:p w14:paraId="1E62EF7E" w14:textId="4E835108" w:rsidR="001D4ACA" w:rsidRDefault="001D4ACA" w:rsidP="009213A9">
      <w:pPr>
        <w:tabs>
          <w:tab w:val="left" w:pos="5450"/>
        </w:tabs>
      </w:pPr>
      <w:r>
        <w:t>Step. 5: accendilo.</w:t>
      </w:r>
    </w:p>
    <w:p w14:paraId="1EC89087" w14:textId="382E6A99" w:rsidR="001D4ACA" w:rsidRPr="001D4ACA" w:rsidRDefault="001D4ACA" w:rsidP="009213A9">
      <w:pPr>
        <w:tabs>
          <w:tab w:val="left" w:pos="5450"/>
        </w:tabs>
      </w:pPr>
      <w:r w:rsidRPr="001D4ACA">
        <w:rPr>
          <w:b/>
          <w:bCs/>
        </w:rPr>
        <w:lastRenderedPageBreak/>
        <w:t>Enterprise Router</w:t>
      </w:r>
      <w:r>
        <w:t>:</w:t>
      </w:r>
      <w:r w:rsidRPr="001D4ACA">
        <w:t xml:space="preserve"> si riferi</w:t>
      </w:r>
      <w:r>
        <w:t>sce tipicamente al router che una compagnia userà in una permanent business location.</w:t>
      </w:r>
    </w:p>
    <w:p w14:paraId="6500106F" w14:textId="0E4755A1" w:rsidR="001D4ACA" w:rsidRDefault="001D4ACA" w:rsidP="009213A9">
      <w:pPr>
        <w:tabs>
          <w:tab w:val="left" w:pos="5450"/>
        </w:tabs>
      </w:pPr>
      <w:r>
        <w:rPr>
          <w:noProof/>
        </w:rPr>
        <w:drawing>
          <wp:anchor distT="0" distB="0" distL="114300" distR="114300" simplePos="0" relativeHeight="251755520" behindDoc="0" locked="0" layoutInCell="1" allowOverlap="1" wp14:anchorId="6C50682D" wp14:editId="0140308D">
            <wp:simplePos x="0" y="0"/>
            <wp:positionH relativeFrom="margin">
              <wp:posOffset>2533650</wp:posOffset>
            </wp:positionH>
            <wp:positionV relativeFrom="paragraph">
              <wp:posOffset>382905</wp:posOffset>
            </wp:positionV>
            <wp:extent cx="3721100" cy="1492250"/>
            <wp:effectExtent l="0" t="0" r="0" b="0"/>
            <wp:wrapSquare wrapText="bothSides"/>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721100" cy="1492250"/>
                    </a:xfrm>
                    <a:prstGeom prst="rect">
                      <a:avLst/>
                    </a:prstGeom>
                  </pic:spPr>
                </pic:pic>
              </a:graphicData>
            </a:graphic>
            <wp14:sizeRelH relativeFrom="page">
              <wp14:pctWidth>0</wp14:pctWidth>
            </wp14:sizeRelH>
            <wp14:sizeRelV relativeFrom="page">
              <wp14:pctHeight>0</wp14:pctHeight>
            </wp14:sizeRelV>
          </wp:anchor>
        </w:drawing>
      </w:r>
      <w:r w:rsidRPr="001D4ACA">
        <w:rPr>
          <w:b/>
          <w:bCs/>
        </w:rPr>
        <w:t>SOHO Router</w:t>
      </w:r>
      <w:r>
        <w:t>: risiede nelle case degli impiegati / piccole aziende. Tipicamente hanno due features che gli enterprise router possono non avere:</w:t>
      </w:r>
    </w:p>
    <w:p w14:paraId="621CF5FC" w14:textId="62149569" w:rsidR="001D4ACA" w:rsidRDefault="001D4ACA" w:rsidP="00712B39">
      <w:pPr>
        <w:pStyle w:val="Paragrafoelenco"/>
        <w:numPr>
          <w:ilvl w:val="0"/>
          <w:numId w:val="30"/>
        </w:numPr>
        <w:tabs>
          <w:tab w:val="left" w:pos="5450"/>
        </w:tabs>
      </w:pPr>
      <w:r>
        <w:t>I SOHO usano sempre internet e VPN per le loro WAN connection, per mandare e ricevere dati.</w:t>
      </w:r>
    </w:p>
    <w:p w14:paraId="4AB4D2DB" w14:textId="5F17ECA5" w:rsidR="001D4ACA" w:rsidRDefault="001D4ACA" w:rsidP="00712B39">
      <w:pPr>
        <w:pStyle w:val="Paragrafoelenco"/>
        <w:numPr>
          <w:ilvl w:val="0"/>
          <w:numId w:val="30"/>
        </w:numPr>
        <w:tabs>
          <w:tab w:val="left" w:pos="5450"/>
        </w:tabs>
      </w:pPr>
      <w:r>
        <w:t>I SOHO usano sempre una multifunction device che fa: rooting, LAN switching, VPN, wireless e altro.</w:t>
      </w:r>
    </w:p>
    <w:p w14:paraId="72C8E5E7" w14:textId="2FF904C7" w:rsidR="001D4ACA" w:rsidRDefault="001D4ACA" w:rsidP="009213A9">
      <w:pPr>
        <w:tabs>
          <w:tab w:val="left" w:pos="5450"/>
        </w:tabs>
      </w:pPr>
    </w:p>
    <w:p w14:paraId="7F3925C0" w14:textId="31FDE251" w:rsidR="001D4ACA" w:rsidRDefault="001D4ACA" w:rsidP="009213A9">
      <w:pPr>
        <w:tabs>
          <w:tab w:val="left" w:pos="5450"/>
        </w:tabs>
      </w:pPr>
      <w:r>
        <w:t xml:space="preserve">Nella figura si possono vedere switch router e access point tutte all’interno del </w:t>
      </w:r>
      <w:r w:rsidR="00392B53">
        <w:t>SOHO router.</w:t>
      </w:r>
    </w:p>
    <w:p w14:paraId="73E00A13" w14:textId="74EF7422" w:rsidR="00392B53" w:rsidRDefault="00392B53" w:rsidP="009213A9">
      <w:pPr>
        <w:tabs>
          <w:tab w:val="left" w:pos="5450"/>
        </w:tabs>
      </w:pPr>
    </w:p>
    <w:p w14:paraId="2D1A306A" w14:textId="3D757535" w:rsidR="001D4ACA" w:rsidRDefault="00DA35B9" w:rsidP="009213A9">
      <w:pPr>
        <w:tabs>
          <w:tab w:val="left" w:pos="5450"/>
        </w:tabs>
        <w:rPr>
          <w:b/>
          <w:bCs/>
          <w:sz w:val="26"/>
          <w:szCs w:val="26"/>
        </w:rPr>
      </w:pPr>
      <w:r>
        <w:rPr>
          <w:b/>
          <w:bCs/>
          <w:sz w:val="26"/>
          <w:szCs w:val="26"/>
        </w:rPr>
        <w:t>Features</w:t>
      </w:r>
      <w:r w:rsidRPr="00DA35B9">
        <w:rPr>
          <w:b/>
          <w:bCs/>
          <w:sz w:val="26"/>
          <w:szCs w:val="26"/>
        </w:rPr>
        <w:t xml:space="preserve"> che router e switch hanno in comune</w:t>
      </w:r>
    </w:p>
    <w:p w14:paraId="74E991C8" w14:textId="4FF87F7B" w:rsidR="00DA35B9" w:rsidRDefault="00DA35B9" w:rsidP="00712B39">
      <w:pPr>
        <w:pStyle w:val="Paragrafoelenco"/>
        <w:numPr>
          <w:ilvl w:val="0"/>
          <w:numId w:val="31"/>
        </w:numPr>
        <w:tabs>
          <w:tab w:val="left" w:pos="5450"/>
        </w:tabs>
      </w:pPr>
      <w:r>
        <w:t>User ed Enable mode.</w:t>
      </w:r>
    </w:p>
    <w:p w14:paraId="0B3F665B" w14:textId="300115E9" w:rsidR="00DA35B9" w:rsidRDefault="00DA35B9" w:rsidP="00712B39">
      <w:pPr>
        <w:pStyle w:val="Paragrafoelenco"/>
        <w:numPr>
          <w:ilvl w:val="0"/>
          <w:numId w:val="31"/>
        </w:numPr>
        <w:tabs>
          <w:tab w:val="left" w:pos="5450"/>
        </w:tabs>
      </w:pPr>
      <w:r>
        <w:t>Entrare ed uscire dalla configuration mode usando i comandi configure terminal, end e exit o anche la Ctrl+Z.</w:t>
      </w:r>
    </w:p>
    <w:p w14:paraId="34B24976" w14:textId="5B21CFB4" w:rsidR="00DA35B9" w:rsidRPr="00DA35B9" w:rsidRDefault="00DA35B9" w:rsidP="00712B39">
      <w:pPr>
        <w:pStyle w:val="Paragrafoelenco"/>
        <w:numPr>
          <w:ilvl w:val="0"/>
          <w:numId w:val="31"/>
        </w:numPr>
        <w:tabs>
          <w:tab w:val="left" w:pos="5450"/>
        </w:tabs>
      </w:pPr>
      <w:r w:rsidRPr="00DA35B9">
        <w:t>Configurazione della console Telnet ed Enable secret password.</w:t>
      </w:r>
    </w:p>
    <w:p w14:paraId="6054A5E8" w14:textId="43563D7E" w:rsidR="00DA35B9" w:rsidRDefault="00DA35B9" w:rsidP="00712B39">
      <w:pPr>
        <w:pStyle w:val="Paragrafoelenco"/>
        <w:numPr>
          <w:ilvl w:val="0"/>
          <w:numId w:val="31"/>
        </w:numPr>
        <w:tabs>
          <w:tab w:val="left" w:pos="5450"/>
        </w:tabs>
      </w:pPr>
      <w:r>
        <w:t>Configurazione della SSH encryption key ed username / password login.</w:t>
      </w:r>
    </w:p>
    <w:p w14:paraId="5E81F2EC" w14:textId="254BE471" w:rsidR="00DA35B9" w:rsidRDefault="00DA35B9" w:rsidP="00712B39">
      <w:pPr>
        <w:pStyle w:val="Paragrafoelenco"/>
        <w:numPr>
          <w:ilvl w:val="0"/>
          <w:numId w:val="31"/>
        </w:numPr>
        <w:tabs>
          <w:tab w:val="left" w:pos="5450"/>
        </w:tabs>
      </w:pPr>
      <w:r>
        <w:t>Configurazione dell’host name e della interface description.</w:t>
      </w:r>
    </w:p>
    <w:p w14:paraId="6B878B48" w14:textId="42AED81F" w:rsidR="00DA35B9" w:rsidRDefault="00DA35B9" w:rsidP="00712B39">
      <w:pPr>
        <w:pStyle w:val="Paragrafoelenco"/>
        <w:numPr>
          <w:ilvl w:val="0"/>
          <w:numId w:val="31"/>
        </w:numPr>
        <w:tabs>
          <w:tab w:val="left" w:pos="5450"/>
        </w:tabs>
      </w:pPr>
      <w:r>
        <w:t>Configurazione dell’interfaccia ethernet in modo che possano negoziare la velocità: speed e duplex.</w:t>
      </w:r>
    </w:p>
    <w:p w14:paraId="48A605B6" w14:textId="7CCF41AF" w:rsidR="00DA35B9" w:rsidRDefault="00DA35B9" w:rsidP="00712B39">
      <w:pPr>
        <w:pStyle w:val="Paragrafoelenco"/>
        <w:numPr>
          <w:ilvl w:val="0"/>
          <w:numId w:val="31"/>
        </w:numPr>
        <w:tabs>
          <w:tab w:val="left" w:pos="5450"/>
        </w:tabs>
      </w:pPr>
      <w:r>
        <w:t>Configurazione dell’interfaccia con shutdown e no shutdown.</w:t>
      </w:r>
    </w:p>
    <w:p w14:paraId="3617E337" w14:textId="075FCA56" w:rsidR="00DA35B9" w:rsidRDefault="00DA35B9" w:rsidP="00712B39">
      <w:pPr>
        <w:pStyle w:val="Paragrafoelenco"/>
        <w:numPr>
          <w:ilvl w:val="0"/>
          <w:numId w:val="31"/>
        </w:numPr>
        <w:tabs>
          <w:tab w:val="left" w:pos="5450"/>
        </w:tabs>
      </w:pPr>
      <w:r>
        <w:t>Navigazione attraverso differenti configuration mode context usando comandi come line console 0 e interface type number.</w:t>
      </w:r>
    </w:p>
    <w:p w14:paraId="00E1FC2B" w14:textId="559BF2E8" w:rsidR="00DA35B9" w:rsidRDefault="00DA35B9" w:rsidP="00712B39">
      <w:pPr>
        <w:pStyle w:val="Paragrafoelenco"/>
        <w:numPr>
          <w:ilvl w:val="0"/>
          <w:numId w:val="31"/>
        </w:numPr>
        <w:tabs>
          <w:tab w:val="left" w:pos="5450"/>
        </w:tabs>
        <w:rPr>
          <w:lang w:val="en-US"/>
        </w:rPr>
      </w:pPr>
      <w:r w:rsidRPr="00DA35B9">
        <w:rPr>
          <w:lang w:val="en-US"/>
        </w:rPr>
        <w:t xml:space="preserve">CLI help, command editing e </w:t>
      </w:r>
      <w:r>
        <w:rPr>
          <w:lang w:val="en-US"/>
        </w:rPr>
        <w:t>command recall features.</w:t>
      </w:r>
    </w:p>
    <w:p w14:paraId="5AC29023" w14:textId="198A9EDF" w:rsidR="00DA35B9" w:rsidRDefault="00DA35B9" w:rsidP="00712B39">
      <w:pPr>
        <w:pStyle w:val="Paragrafoelenco"/>
        <w:numPr>
          <w:ilvl w:val="0"/>
          <w:numId w:val="31"/>
        </w:numPr>
        <w:tabs>
          <w:tab w:val="left" w:pos="5450"/>
        </w:tabs>
      </w:pPr>
      <w:r w:rsidRPr="00DA35B9">
        <w:t xml:space="preserve">Uso delle startup config </w:t>
      </w:r>
      <w:r>
        <w:t xml:space="preserve">(NVRAM) </w:t>
      </w:r>
      <w:r w:rsidRPr="00DA35B9">
        <w:t xml:space="preserve">e running config </w:t>
      </w:r>
      <w:r>
        <w:t xml:space="preserve">(RAM) </w:t>
      </w:r>
      <w:r w:rsidRPr="00DA35B9">
        <w:t>ed external se</w:t>
      </w:r>
      <w:r>
        <w:t>rver tipo TFTP.</w:t>
      </w:r>
    </w:p>
    <w:p w14:paraId="0F66DD8E" w14:textId="42800466" w:rsidR="002607CD" w:rsidRDefault="002607CD" w:rsidP="00DA35B9">
      <w:pPr>
        <w:tabs>
          <w:tab w:val="left" w:pos="5450"/>
        </w:tabs>
      </w:pPr>
      <w:r>
        <w:t xml:space="preserve">Di primo acchito lo switch e il router hanno alcune differenze: </w:t>
      </w:r>
    </w:p>
    <w:p w14:paraId="44359EB0" w14:textId="49069F9E" w:rsidR="002607CD" w:rsidRDefault="002607CD" w:rsidP="00712B39">
      <w:pPr>
        <w:pStyle w:val="Paragrafoelenco"/>
        <w:numPr>
          <w:ilvl w:val="0"/>
          <w:numId w:val="32"/>
        </w:numPr>
        <w:tabs>
          <w:tab w:val="left" w:pos="5450"/>
        </w:tabs>
      </w:pPr>
      <w:r>
        <w:t>Gli switch usano VLAN interface per la configurazione degli IP, mentre i router usano un indirizzo IP configurato su ogni interfaccia attiva.</w:t>
      </w:r>
    </w:p>
    <w:p w14:paraId="1E265ECF" w14:textId="037C4B4F" w:rsidR="002607CD" w:rsidRDefault="002607CD" w:rsidP="00712B39">
      <w:pPr>
        <w:pStyle w:val="Paragrafoelenco"/>
        <w:numPr>
          <w:ilvl w:val="0"/>
          <w:numId w:val="32"/>
        </w:numPr>
        <w:tabs>
          <w:tab w:val="left" w:pos="5450"/>
        </w:tabs>
      </w:pPr>
      <w:r>
        <w:t>Alcuni router hanno una AUX port intesa per essere connessa ad un external modem e linea telefonica per permettere all’utente di accedere alla CLI facendo una telefonata.</w:t>
      </w:r>
    </w:p>
    <w:p w14:paraId="5261D397" w14:textId="00F7DA62" w:rsidR="002607CD" w:rsidRDefault="002607CD" w:rsidP="00712B39">
      <w:pPr>
        <w:pStyle w:val="Paragrafoelenco"/>
        <w:numPr>
          <w:ilvl w:val="0"/>
          <w:numId w:val="32"/>
        </w:numPr>
        <w:tabs>
          <w:tab w:val="left" w:pos="5450"/>
        </w:tabs>
      </w:pPr>
      <w:r>
        <w:t xml:space="preserve">Il router di default disabilita sia Telnet che SSH poiché l’impostazione di default è </w:t>
      </w:r>
      <w:r w:rsidRPr="002607CD">
        <w:rPr>
          <w:b/>
          <w:bCs/>
        </w:rPr>
        <w:t>trasport input none</w:t>
      </w:r>
      <w:r>
        <w:t>.</w:t>
      </w:r>
    </w:p>
    <w:p w14:paraId="3F8194A1" w14:textId="68D0D53E" w:rsidR="002607CD" w:rsidRDefault="002607CD" w:rsidP="00712B39">
      <w:pPr>
        <w:pStyle w:val="Paragrafoelenco"/>
        <w:numPr>
          <w:ilvl w:val="0"/>
          <w:numId w:val="32"/>
        </w:numPr>
        <w:tabs>
          <w:tab w:val="left" w:pos="5450"/>
        </w:tabs>
        <w:rPr>
          <w:lang w:val="en-US"/>
        </w:rPr>
      </w:pPr>
      <w:r w:rsidRPr="002607CD">
        <w:rPr>
          <w:lang w:val="en-US"/>
        </w:rPr>
        <w:t>Switch supportano</w:t>
      </w:r>
      <w:r>
        <w:rPr>
          <w:lang w:val="en-US"/>
        </w:rPr>
        <w:t xml:space="preserve"> il comando</w:t>
      </w:r>
      <w:r w:rsidRPr="002607CD">
        <w:rPr>
          <w:lang w:val="en-US"/>
        </w:rPr>
        <w:t xml:space="preserve"> show mac address t</w:t>
      </w:r>
      <w:r>
        <w:rPr>
          <w:lang w:val="en-US"/>
        </w:rPr>
        <w:t>able</w:t>
      </w:r>
      <w:r w:rsidR="00824542">
        <w:rPr>
          <w:lang w:val="en-US"/>
        </w:rPr>
        <w:t>, i router no.</w:t>
      </w:r>
    </w:p>
    <w:p w14:paraId="2E91A2E3" w14:textId="006628BC" w:rsidR="00824542" w:rsidRDefault="00824542" w:rsidP="00712B39">
      <w:pPr>
        <w:pStyle w:val="Paragrafoelenco"/>
        <w:numPr>
          <w:ilvl w:val="0"/>
          <w:numId w:val="32"/>
        </w:numPr>
        <w:tabs>
          <w:tab w:val="left" w:pos="5450"/>
        </w:tabs>
        <w:rPr>
          <w:lang w:val="en-US"/>
        </w:rPr>
      </w:pPr>
      <w:r>
        <w:rPr>
          <w:lang w:val="en-US"/>
        </w:rPr>
        <w:t>I router supportano show ip root mentre gli switch no.</w:t>
      </w:r>
    </w:p>
    <w:p w14:paraId="6A355BEF" w14:textId="2062256A" w:rsidR="00824542" w:rsidRDefault="00824542" w:rsidP="00712B39">
      <w:pPr>
        <w:pStyle w:val="Paragrafoelenco"/>
        <w:numPr>
          <w:ilvl w:val="0"/>
          <w:numId w:val="32"/>
        </w:numPr>
        <w:tabs>
          <w:tab w:val="left" w:pos="5450"/>
        </w:tabs>
      </w:pPr>
      <w:r w:rsidRPr="00824542">
        <w:t xml:space="preserve">Switch usano il comando </w:t>
      </w:r>
      <w:r w:rsidRPr="00824542">
        <w:rPr>
          <w:b/>
          <w:bCs/>
        </w:rPr>
        <w:t>show interface status</w:t>
      </w:r>
      <w:r>
        <w:t xml:space="preserve"> per elencare output per ogni interfaccia, mentre i router usano </w:t>
      </w:r>
      <w:r w:rsidRPr="00824542">
        <w:rPr>
          <w:b/>
          <w:bCs/>
        </w:rPr>
        <w:t>show ip interface brief</w:t>
      </w:r>
      <w:r>
        <w:t>.</w:t>
      </w:r>
    </w:p>
    <w:p w14:paraId="704214B1" w14:textId="3A2323A7" w:rsidR="006514BC" w:rsidRDefault="006514BC" w:rsidP="006514BC">
      <w:pPr>
        <w:tabs>
          <w:tab w:val="left" w:pos="5450"/>
        </w:tabs>
      </w:pPr>
    </w:p>
    <w:p w14:paraId="711BA1D8" w14:textId="4C1CD60D" w:rsidR="006514BC" w:rsidRDefault="006514BC" w:rsidP="006514BC">
      <w:pPr>
        <w:tabs>
          <w:tab w:val="left" w:pos="5450"/>
        </w:tabs>
      </w:pPr>
    </w:p>
    <w:p w14:paraId="094C90DC" w14:textId="595DFD1F" w:rsidR="006514BC" w:rsidRDefault="006514BC" w:rsidP="006514BC">
      <w:pPr>
        <w:tabs>
          <w:tab w:val="left" w:pos="5450"/>
        </w:tabs>
      </w:pPr>
    </w:p>
    <w:p w14:paraId="05C466C2" w14:textId="5AA6C172" w:rsidR="006514BC" w:rsidRDefault="006514BC" w:rsidP="006514BC">
      <w:pPr>
        <w:tabs>
          <w:tab w:val="left" w:pos="5450"/>
        </w:tabs>
      </w:pPr>
    </w:p>
    <w:p w14:paraId="4A580941" w14:textId="1C75BE06" w:rsidR="006514BC" w:rsidRDefault="001E76A1" w:rsidP="006514BC">
      <w:pPr>
        <w:tabs>
          <w:tab w:val="left" w:pos="5450"/>
        </w:tabs>
        <w:rPr>
          <w:b/>
          <w:bCs/>
          <w:sz w:val="26"/>
          <w:szCs w:val="26"/>
        </w:rPr>
      </w:pPr>
      <w:r w:rsidRPr="001E76A1">
        <w:rPr>
          <w:b/>
          <w:bCs/>
          <w:sz w:val="26"/>
          <w:szCs w:val="26"/>
        </w:rPr>
        <w:lastRenderedPageBreak/>
        <w:t>CAP. 16 – IPv4 Routing</w:t>
      </w:r>
    </w:p>
    <w:p w14:paraId="6C07AB58" w14:textId="302C9C7B" w:rsidR="001E76A1" w:rsidRDefault="001E76A1" w:rsidP="006514BC">
      <w:pPr>
        <w:tabs>
          <w:tab w:val="left" w:pos="5450"/>
        </w:tabs>
      </w:pPr>
      <w:r>
        <w:t>Il processo di routing inizia con l’host che crea l’ip packet dopodiché chiede: il destination address di questo nuovo pacchetto è nella mia subnet?</w:t>
      </w:r>
    </w:p>
    <w:p w14:paraId="3A7BE4CA" w14:textId="52C970CE" w:rsidR="001E76A1" w:rsidRDefault="001E76A1" w:rsidP="006514BC">
      <w:pPr>
        <w:tabs>
          <w:tab w:val="left" w:pos="5450"/>
        </w:tabs>
      </w:pPr>
      <w:r>
        <w:t>L’host usa il proprio IP e mask per determinare i range di indirizzi della subnet. Basandosi sul range l’host agisce come segue:</w:t>
      </w:r>
    </w:p>
    <w:p w14:paraId="2E8575A7" w14:textId="23F34B69" w:rsidR="001E76A1" w:rsidRDefault="001E76A1" w:rsidP="00712B39">
      <w:pPr>
        <w:pStyle w:val="Paragrafoelenco"/>
        <w:numPr>
          <w:ilvl w:val="0"/>
          <w:numId w:val="33"/>
        </w:numPr>
        <w:tabs>
          <w:tab w:val="left" w:pos="5450"/>
        </w:tabs>
      </w:pPr>
      <w:r>
        <w:t xml:space="preserve">Se la destinazione è locale manda il packet direttamente. </w:t>
      </w:r>
    </w:p>
    <w:p w14:paraId="47A0CC84" w14:textId="4F5CFD79" w:rsidR="001E76A1" w:rsidRDefault="001E76A1" w:rsidP="00712B39">
      <w:pPr>
        <w:pStyle w:val="Paragrafoelenco"/>
        <w:numPr>
          <w:ilvl w:val="0"/>
          <w:numId w:val="34"/>
        </w:numPr>
        <w:tabs>
          <w:tab w:val="left" w:pos="5450"/>
        </w:tabs>
      </w:pPr>
      <w:r>
        <w:t>Trova il MAC del destinatario, usa ARP per acquisire informazioni.</w:t>
      </w:r>
    </w:p>
    <w:p w14:paraId="3D74E0D3" w14:textId="77BB024C" w:rsidR="001E76A1" w:rsidRDefault="001E76A1" w:rsidP="00712B39">
      <w:pPr>
        <w:pStyle w:val="Paragrafoelenco"/>
        <w:numPr>
          <w:ilvl w:val="0"/>
          <w:numId w:val="34"/>
        </w:numPr>
        <w:tabs>
          <w:tab w:val="left" w:pos="5450"/>
        </w:tabs>
      </w:pPr>
      <w:r>
        <w:t>Incapsula il packet del data link frame con il MAC Address dell’host destinazione.</w:t>
      </w:r>
    </w:p>
    <w:p w14:paraId="070399BD" w14:textId="3A0F810B" w:rsidR="001E76A1" w:rsidRDefault="001E76A1" w:rsidP="00712B39">
      <w:pPr>
        <w:pStyle w:val="Paragrafoelenco"/>
        <w:numPr>
          <w:ilvl w:val="0"/>
          <w:numId w:val="33"/>
        </w:numPr>
        <w:tabs>
          <w:tab w:val="left" w:pos="5450"/>
        </w:tabs>
      </w:pPr>
      <w:r>
        <w:t>Se la destinazione NON è locale, lo manda al Default Gateway.</w:t>
      </w:r>
    </w:p>
    <w:p w14:paraId="7FD65111" w14:textId="0AB1748E" w:rsidR="001E76A1" w:rsidRDefault="001E76A1" w:rsidP="00712B39">
      <w:pPr>
        <w:pStyle w:val="Paragrafoelenco"/>
        <w:numPr>
          <w:ilvl w:val="0"/>
          <w:numId w:val="35"/>
        </w:numPr>
        <w:tabs>
          <w:tab w:val="left" w:pos="5450"/>
        </w:tabs>
      </w:pPr>
      <w:r>
        <w:t>Trova il MAC del default gateway usando l’ARP.</w:t>
      </w:r>
    </w:p>
    <w:p w14:paraId="54D12D13" w14:textId="30FFFFE9" w:rsidR="001E76A1" w:rsidRDefault="001E76A1" w:rsidP="00712B39">
      <w:pPr>
        <w:pStyle w:val="Paragrafoelenco"/>
        <w:numPr>
          <w:ilvl w:val="0"/>
          <w:numId w:val="35"/>
        </w:numPr>
        <w:tabs>
          <w:tab w:val="left" w:pos="5450"/>
        </w:tabs>
      </w:pPr>
      <w:r>
        <w:t xml:space="preserve">Incapsula il packet del data link frame con il MAC Address </w:t>
      </w:r>
      <w:r>
        <w:t>del default gateway.</w:t>
      </w:r>
    </w:p>
    <w:p w14:paraId="0AE26A1E" w14:textId="680954C0" w:rsidR="001E76A1" w:rsidRDefault="001E76A1" w:rsidP="001E76A1">
      <w:pPr>
        <w:tabs>
          <w:tab w:val="left" w:pos="5450"/>
        </w:tabs>
        <w:rPr>
          <w:b/>
          <w:bCs/>
          <w:sz w:val="26"/>
          <w:szCs w:val="26"/>
          <w:lang w:val="fr-FR"/>
        </w:rPr>
      </w:pPr>
      <w:r w:rsidRPr="001E76A1">
        <w:rPr>
          <w:b/>
          <w:bCs/>
          <w:sz w:val="26"/>
          <w:szCs w:val="26"/>
          <w:lang w:val="fr-FR"/>
        </w:rPr>
        <w:t>La Routing Logic di un Router</w:t>
      </w:r>
    </w:p>
    <w:p w14:paraId="4905320D" w14:textId="200314CE" w:rsidR="001E76A1" w:rsidRDefault="001E76A1" w:rsidP="001E76A1">
      <w:pPr>
        <w:tabs>
          <w:tab w:val="left" w:pos="5450"/>
        </w:tabs>
      </w:pPr>
      <w:r w:rsidRPr="001E76A1">
        <w:t>I router hanno di più d</w:t>
      </w:r>
      <w:r>
        <w:t>a fare rispetto gli host, hanno 5 step di cui i primi 2 usati solamente per ricevere frame ed estrarre l’IP packet prima ancora di pensare a cosa farci:</w:t>
      </w:r>
    </w:p>
    <w:p w14:paraId="6CD3F0EC" w14:textId="288F3417" w:rsidR="001E76A1" w:rsidRDefault="001E76A1" w:rsidP="00712B39">
      <w:pPr>
        <w:pStyle w:val="Paragrafoelenco"/>
        <w:numPr>
          <w:ilvl w:val="0"/>
          <w:numId w:val="36"/>
        </w:numPr>
        <w:tabs>
          <w:tab w:val="left" w:pos="5450"/>
        </w:tabs>
      </w:pPr>
      <w:r>
        <w:t xml:space="preserve">Per ogni frame ricevuto, scegliere se processarlo oppure no. </w:t>
      </w:r>
    </w:p>
    <w:p w14:paraId="1C4E47C0" w14:textId="6B661E6A" w:rsidR="001E76A1" w:rsidRDefault="001E76A1" w:rsidP="001E76A1">
      <w:pPr>
        <w:pStyle w:val="Paragrafoelenco"/>
        <w:tabs>
          <w:tab w:val="left" w:pos="5450"/>
        </w:tabs>
      </w:pPr>
      <w:r>
        <w:t>Processalo se: a) il frame non ha errori [FCS] oppure b) se la destinazione del frame è il router</w:t>
      </w:r>
      <w:r w:rsidR="0073567C">
        <w:t>.</w:t>
      </w:r>
    </w:p>
    <w:p w14:paraId="533FD85F" w14:textId="6EB07F85" w:rsidR="0073567C" w:rsidRDefault="0073567C" w:rsidP="00712B39">
      <w:pPr>
        <w:pStyle w:val="Paragrafoelenco"/>
        <w:numPr>
          <w:ilvl w:val="0"/>
          <w:numId w:val="36"/>
        </w:numPr>
        <w:tabs>
          <w:tab w:val="left" w:pos="5450"/>
        </w:tabs>
      </w:pPr>
      <w:r>
        <w:t>Se processi il frame allo Step. 1 decapsula il packet.</w:t>
      </w:r>
    </w:p>
    <w:p w14:paraId="2FFC264C" w14:textId="40FF3584" w:rsidR="0073567C" w:rsidRDefault="00966715" w:rsidP="00712B39">
      <w:pPr>
        <w:pStyle w:val="Paragrafoelenco"/>
        <w:numPr>
          <w:ilvl w:val="0"/>
          <w:numId w:val="36"/>
        </w:numPr>
        <w:tabs>
          <w:tab w:val="left" w:pos="5450"/>
        </w:tabs>
      </w:pPr>
      <w:r>
        <w:rPr>
          <w:noProof/>
        </w:rPr>
        <w:drawing>
          <wp:anchor distT="0" distB="0" distL="114300" distR="114300" simplePos="0" relativeHeight="251756544" behindDoc="0" locked="0" layoutInCell="1" allowOverlap="1" wp14:anchorId="708C4C48" wp14:editId="0EBD1D94">
            <wp:simplePos x="0" y="0"/>
            <wp:positionH relativeFrom="page">
              <wp:posOffset>716915</wp:posOffset>
            </wp:positionH>
            <wp:positionV relativeFrom="paragraph">
              <wp:posOffset>330835</wp:posOffset>
            </wp:positionV>
            <wp:extent cx="4229100" cy="1847850"/>
            <wp:effectExtent l="0" t="0" r="0" b="0"/>
            <wp:wrapSquare wrapText="bothSides"/>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229100" cy="1847850"/>
                    </a:xfrm>
                    <a:prstGeom prst="rect">
                      <a:avLst/>
                    </a:prstGeom>
                  </pic:spPr>
                </pic:pic>
              </a:graphicData>
            </a:graphic>
            <wp14:sizeRelH relativeFrom="page">
              <wp14:pctWidth>0</wp14:pctWidth>
            </wp14:sizeRelH>
            <wp14:sizeRelV relativeFrom="page">
              <wp14:pctHeight>0</wp14:pctHeight>
            </wp14:sizeRelV>
          </wp:anchor>
        </w:drawing>
      </w:r>
      <w:r w:rsidR="0073567C">
        <w:t>Compara il destination address del packet alla routing table e trova una root che matcha. Questa root identifica l’interfaccia di uscita del router ed il next hop router.</w:t>
      </w:r>
    </w:p>
    <w:p w14:paraId="075E5F6A" w14:textId="326AA9C2" w:rsidR="00966715" w:rsidRDefault="00966715" w:rsidP="00712B39">
      <w:pPr>
        <w:pStyle w:val="Paragrafoelenco"/>
        <w:numPr>
          <w:ilvl w:val="0"/>
          <w:numId w:val="36"/>
        </w:numPr>
        <w:tabs>
          <w:tab w:val="left" w:pos="5450"/>
        </w:tabs>
      </w:pPr>
      <w:r>
        <w:t>Incapsula il packet in un data frame appropriato per l’interfaccia di uscita. Quando si invia fuori da una LAN interface usa l’ARP per trovare il MAC del prossimo device.</w:t>
      </w:r>
    </w:p>
    <w:p w14:paraId="6258633E" w14:textId="0A34F3C2" w:rsidR="00966715" w:rsidRDefault="00966715" w:rsidP="00712B39">
      <w:pPr>
        <w:pStyle w:val="Paragrafoelenco"/>
        <w:numPr>
          <w:ilvl w:val="0"/>
          <w:numId w:val="36"/>
        </w:numPr>
        <w:tabs>
          <w:tab w:val="left" w:pos="5450"/>
        </w:tabs>
      </w:pPr>
      <w:r>
        <w:t>Invia il frame.</w:t>
      </w:r>
    </w:p>
    <w:p w14:paraId="513BAB0D" w14:textId="6562D3C8" w:rsidR="00966715" w:rsidRDefault="00966715" w:rsidP="00966715">
      <w:pPr>
        <w:tabs>
          <w:tab w:val="left" w:pos="5450"/>
        </w:tabs>
      </w:pPr>
    </w:p>
    <w:p w14:paraId="432A36D1" w14:textId="77777777" w:rsidR="00D465DC" w:rsidRDefault="00D465DC" w:rsidP="00966715">
      <w:pPr>
        <w:tabs>
          <w:tab w:val="left" w:pos="5450"/>
        </w:tabs>
      </w:pPr>
      <w:r>
        <w:t>Nell’esempio sotto l’host A manda dati a B. Dopo che A ha creato il packet la sua logica è questa:</w:t>
      </w:r>
    </w:p>
    <w:p w14:paraId="66F686EE" w14:textId="6A15D042" w:rsidR="00966715" w:rsidRDefault="00D465DC" w:rsidP="00712B39">
      <w:pPr>
        <w:pStyle w:val="Paragrafoelenco"/>
        <w:numPr>
          <w:ilvl w:val="0"/>
          <w:numId w:val="37"/>
        </w:numPr>
        <w:tabs>
          <w:tab w:val="left" w:pos="5450"/>
        </w:tabs>
      </w:pPr>
      <w:r>
        <w:t>il mio IP è 172.16.1.9/24 quindi la mia local subnet è 172.16.1.0/24 fino 255.</w:t>
      </w:r>
    </w:p>
    <w:p w14:paraId="0CD8893E" w14:textId="201A7DAB" w:rsidR="00D465DC" w:rsidRDefault="00D465DC" w:rsidP="00712B39">
      <w:pPr>
        <w:pStyle w:val="Paragrafoelenco"/>
        <w:numPr>
          <w:ilvl w:val="0"/>
          <w:numId w:val="37"/>
        </w:numPr>
        <w:tabs>
          <w:tab w:val="left" w:pos="5450"/>
        </w:tabs>
      </w:pPr>
      <w:r>
        <w:t>Il destination address è 172.16.2.9 che NON è nella mia subnet.</w:t>
      </w:r>
    </w:p>
    <w:p w14:paraId="3353BC99" w14:textId="12CF8C2C" w:rsidR="00D465DC" w:rsidRDefault="00D465DC" w:rsidP="00712B39">
      <w:pPr>
        <w:pStyle w:val="Paragrafoelenco"/>
        <w:numPr>
          <w:ilvl w:val="0"/>
          <w:numId w:val="37"/>
        </w:numPr>
        <w:tabs>
          <w:tab w:val="left" w:pos="5450"/>
        </w:tabs>
      </w:pPr>
      <w:r>
        <w:t>Mando il packet al mio default gateway (router 172.16.1.1).</w:t>
      </w:r>
    </w:p>
    <w:p w14:paraId="3F4128CF" w14:textId="6BA67E89" w:rsidR="00D465DC" w:rsidRDefault="00D465DC" w:rsidP="00712B39">
      <w:pPr>
        <w:pStyle w:val="Paragrafoelenco"/>
        <w:numPr>
          <w:ilvl w:val="0"/>
          <w:numId w:val="37"/>
        </w:numPr>
        <w:tabs>
          <w:tab w:val="left" w:pos="5450"/>
        </w:tabs>
      </w:pPr>
      <w:r>
        <w:rPr>
          <w:noProof/>
        </w:rPr>
        <w:drawing>
          <wp:anchor distT="0" distB="0" distL="114300" distR="114300" simplePos="0" relativeHeight="251757568" behindDoc="0" locked="0" layoutInCell="1" allowOverlap="1" wp14:anchorId="20C7A54C" wp14:editId="6075E4EF">
            <wp:simplePos x="0" y="0"/>
            <wp:positionH relativeFrom="margin">
              <wp:align>center</wp:align>
            </wp:positionH>
            <wp:positionV relativeFrom="paragraph">
              <wp:posOffset>447040</wp:posOffset>
            </wp:positionV>
            <wp:extent cx="3606800" cy="1562100"/>
            <wp:effectExtent l="0" t="0" r="0" b="0"/>
            <wp:wrapSquare wrapText="bothSides"/>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606800" cy="1562100"/>
                    </a:xfrm>
                    <a:prstGeom prst="rect">
                      <a:avLst/>
                    </a:prstGeom>
                  </pic:spPr>
                </pic:pic>
              </a:graphicData>
            </a:graphic>
            <wp14:sizeRelH relativeFrom="page">
              <wp14:pctWidth>0</wp14:pctWidth>
            </wp14:sizeRelH>
            <wp14:sizeRelV relativeFrom="page">
              <wp14:pctHeight>0</wp14:pctHeight>
            </wp14:sizeRelV>
          </wp:anchor>
        </w:drawing>
      </w:r>
      <w:r>
        <w:t>Per mandare il packet lo incapsulo in un ethernet frame e scrivo il MAC Address della G0/0 R1 come destinazione.</w:t>
      </w:r>
    </w:p>
    <w:p w14:paraId="04F5414F" w14:textId="14D555CC" w:rsidR="00966715" w:rsidRDefault="00966715" w:rsidP="00966715">
      <w:pPr>
        <w:tabs>
          <w:tab w:val="left" w:pos="5450"/>
        </w:tabs>
      </w:pPr>
    </w:p>
    <w:p w14:paraId="0AE46816" w14:textId="25DC8B54" w:rsidR="00966715" w:rsidRDefault="00966715" w:rsidP="00966715">
      <w:pPr>
        <w:tabs>
          <w:tab w:val="left" w:pos="5450"/>
        </w:tabs>
      </w:pPr>
    </w:p>
    <w:p w14:paraId="18D9DB94" w14:textId="64931B72" w:rsidR="00D465DC" w:rsidRDefault="00D465DC" w:rsidP="00966715">
      <w:pPr>
        <w:tabs>
          <w:tab w:val="left" w:pos="5450"/>
        </w:tabs>
      </w:pPr>
    </w:p>
    <w:p w14:paraId="7A90CAD6" w14:textId="1FC27F90" w:rsidR="00D465DC" w:rsidRDefault="00D465DC" w:rsidP="00966715">
      <w:pPr>
        <w:tabs>
          <w:tab w:val="left" w:pos="5450"/>
        </w:tabs>
      </w:pPr>
    </w:p>
    <w:p w14:paraId="352F3548" w14:textId="6F1BD8B4" w:rsidR="00D465DC" w:rsidRDefault="00D465DC" w:rsidP="00966715">
      <w:pPr>
        <w:tabs>
          <w:tab w:val="left" w:pos="5450"/>
        </w:tabs>
      </w:pPr>
    </w:p>
    <w:p w14:paraId="1A557185" w14:textId="36F5808D" w:rsidR="00D465DC" w:rsidRDefault="00761E2C" w:rsidP="00966715">
      <w:pPr>
        <w:tabs>
          <w:tab w:val="left" w:pos="5450"/>
        </w:tabs>
      </w:pPr>
      <w:r w:rsidRPr="00761E2C">
        <w:rPr>
          <w:b/>
          <w:bCs/>
        </w:rPr>
        <w:lastRenderedPageBreak/>
        <w:t>Unknown Unicast Frame</w:t>
      </w:r>
      <w:r>
        <w:t>: talvolta capita che i router ricevano questi frame spediti dagli switch che flooddano, i router ignorano questi frame.</w:t>
      </w:r>
    </w:p>
    <w:p w14:paraId="2CAAB1CB" w14:textId="77777777" w:rsidR="00761E2C" w:rsidRDefault="00761E2C" w:rsidP="00966715">
      <w:pPr>
        <w:tabs>
          <w:tab w:val="left" w:pos="5450"/>
        </w:tabs>
      </w:pPr>
    </w:p>
    <w:p w14:paraId="03518209" w14:textId="1A47434B" w:rsidR="00761E2C" w:rsidRDefault="00761E2C" w:rsidP="00966715">
      <w:pPr>
        <w:tabs>
          <w:tab w:val="left" w:pos="5450"/>
        </w:tabs>
      </w:pPr>
      <w:r>
        <w:t xml:space="preserve">Guarda la routing table nella figura sotto, possiamo notare che è divisa in due: </w:t>
      </w:r>
      <w:r w:rsidRPr="00761E2C">
        <w:rPr>
          <w:b/>
          <w:bCs/>
        </w:rPr>
        <w:t>Matching e Forwarding</w:t>
      </w:r>
      <w:r>
        <w:t>.</w:t>
      </w:r>
    </w:p>
    <w:p w14:paraId="45C09D41" w14:textId="785349BD" w:rsidR="00761E2C" w:rsidRDefault="00761E2C" w:rsidP="00966715">
      <w:pPr>
        <w:tabs>
          <w:tab w:val="left" w:pos="5450"/>
        </w:tabs>
      </w:pPr>
      <w:r w:rsidRPr="00761E2C">
        <w:rPr>
          <w:b/>
          <w:bCs/>
        </w:rPr>
        <w:t>Matching</w:t>
      </w:r>
      <w:r>
        <w:t>: viene usata per identificare a quale subnet appartiene ogni indirizzo di destinazione.</w:t>
      </w:r>
    </w:p>
    <w:p w14:paraId="14544F43" w14:textId="6EBA2857" w:rsidR="00761E2C" w:rsidRDefault="00761E2C" w:rsidP="00966715">
      <w:pPr>
        <w:tabs>
          <w:tab w:val="left" w:pos="5450"/>
        </w:tabs>
      </w:pPr>
      <w:r w:rsidRPr="00761E2C">
        <w:rPr>
          <w:b/>
          <w:bCs/>
          <w:noProof/>
        </w:rPr>
        <w:drawing>
          <wp:anchor distT="0" distB="0" distL="114300" distR="114300" simplePos="0" relativeHeight="251758592" behindDoc="0" locked="0" layoutInCell="1" allowOverlap="1" wp14:anchorId="22D9DAA5" wp14:editId="73097EBF">
            <wp:simplePos x="0" y="0"/>
            <wp:positionH relativeFrom="margin">
              <wp:posOffset>666750</wp:posOffset>
            </wp:positionH>
            <wp:positionV relativeFrom="paragraph">
              <wp:posOffset>332105</wp:posOffset>
            </wp:positionV>
            <wp:extent cx="4458172" cy="1866900"/>
            <wp:effectExtent l="0" t="0" r="0" b="0"/>
            <wp:wrapSquare wrapText="bothSides"/>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458172" cy="1866900"/>
                    </a:xfrm>
                    <a:prstGeom prst="rect">
                      <a:avLst/>
                    </a:prstGeom>
                  </pic:spPr>
                </pic:pic>
              </a:graphicData>
            </a:graphic>
            <wp14:sizeRelH relativeFrom="page">
              <wp14:pctWidth>0</wp14:pctWidth>
            </wp14:sizeRelH>
            <wp14:sizeRelV relativeFrom="page">
              <wp14:pctHeight>0</wp14:pctHeight>
            </wp14:sizeRelV>
          </wp:anchor>
        </w:drawing>
      </w:r>
      <w:r w:rsidRPr="00761E2C">
        <w:rPr>
          <w:b/>
          <w:bCs/>
        </w:rPr>
        <w:t>Forwarding</w:t>
      </w:r>
      <w:r>
        <w:t>: dopo si guarda Forwarding, che identifica l’IP del next hop router e l’interfaccia di uscita.</w:t>
      </w:r>
    </w:p>
    <w:p w14:paraId="76AA9567" w14:textId="09327DBE" w:rsidR="00761E2C" w:rsidRDefault="00761E2C" w:rsidP="00966715">
      <w:pPr>
        <w:tabs>
          <w:tab w:val="left" w:pos="5450"/>
        </w:tabs>
      </w:pPr>
    </w:p>
    <w:p w14:paraId="710E9619" w14:textId="57A12023" w:rsidR="00761E2C" w:rsidRDefault="00761E2C" w:rsidP="00966715">
      <w:pPr>
        <w:tabs>
          <w:tab w:val="left" w:pos="5450"/>
        </w:tabs>
      </w:pPr>
    </w:p>
    <w:p w14:paraId="5B5ABDA6" w14:textId="432A6877" w:rsidR="00761E2C" w:rsidRDefault="00761E2C" w:rsidP="00966715">
      <w:pPr>
        <w:tabs>
          <w:tab w:val="left" w:pos="5450"/>
        </w:tabs>
      </w:pPr>
    </w:p>
    <w:p w14:paraId="4CF66AEE" w14:textId="2471142A" w:rsidR="00761E2C" w:rsidRDefault="00761E2C" w:rsidP="00966715">
      <w:pPr>
        <w:tabs>
          <w:tab w:val="left" w:pos="5450"/>
        </w:tabs>
      </w:pPr>
    </w:p>
    <w:p w14:paraId="211F51B9" w14:textId="498EDE1A" w:rsidR="00761E2C" w:rsidRDefault="00761E2C" w:rsidP="00966715">
      <w:pPr>
        <w:tabs>
          <w:tab w:val="left" w:pos="5450"/>
        </w:tabs>
      </w:pPr>
    </w:p>
    <w:p w14:paraId="08EB789F" w14:textId="4C7F11D3" w:rsidR="00761E2C" w:rsidRDefault="00761E2C" w:rsidP="00966715">
      <w:pPr>
        <w:tabs>
          <w:tab w:val="left" w:pos="5450"/>
        </w:tabs>
      </w:pPr>
    </w:p>
    <w:p w14:paraId="41DBAFFB" w14:textId="23FB1257" w:rsidR="00761E2C" w:rsidRDefault="00761E2C" w:rsidP="00966715">
      <w:pPr>
        <w:tabs>
          <w:tab w:val="left" w:pos="5450"/>
        </w:tabs>
      </w:pPr>
    </w:p>
    <w:p w14:paraId="22F1E43A" w14:textId="34CD498E" w:rsidR="00761E2C" w:rsidRDefault="00761E2C" w:rsidP="00966715">
      <w:pPr>
        <w:tabs>
          <w:tab w:val="left" w:pos="5450"/>
        </w:tabs>
      </w:pPr>
    </w:p>
    <w:p w14:paraId="428BA72D" w14:textId="57F8D405" w:rsidR="00761E2C" w:rsidRDefault="00761E2C" w:rsidP="00966715">
      <w:pPr>
        <w:tabs>
          <w:tab w:val="left" w:pos="5450"/>
        </w:tabs>
        <w:rPr>
          <w:b/>
          <w:bCs/>
          <w:sz w:val="26"/>
          <w:szCs w:val="26"/>
          <w:lang w:val="en-US"/>
        </w:rPr>
      </w:pPr>
      <w:r w:rsidRPr="00761E2C">
        <w:rPr>
          <w:b/>
          <w:bCs/>
          <w:sz w:val="26"/>
          <w:szCs w:val="26"/>
          <w:lang w:val="en-US"/>
        </w:rPr>
        <w:t>Configurare IP Address e Connected Routes</w:t>
      </w:r>
    </w:p>
    <w:p w14:paraId="7FEAA5E5" w14:textId="135DA93E" w:rsidR="00761E2C" w:rsidRDefault="00761E2C" w:rsidP="00966715">
      <w:pPr>
        <w:tabs>
          <w:tab w:val="left" w:pos="5450"/>
        </w:tabs>
      </w:pPr>
      <w:r w:rsidRPr="00761E2C">
        <w:t>Dopo che un router può r</w:t>
      </w:r>
      <w:r>
        <w:t>ootare i packet fuori dalle interfacce</w:t>
      </w:r>
      <w:r w:rsidR="00D13AFB">
        <w:t>, ha bisogno di alcune route. Può aggiungerli alla propria routing table con 3 metodi:</w:t>
      </w:r>
    </w:p>
    <w:p w14:paraId="0B326686" w14:textId="01B354B7" w:rsidR="00D13AFB" w:rsidRPr="00D13AFB" w:rsidRDefault="00D13AFB" w:rsidP="00712B39">
      <w:pPr>
        <w:pStyle w:val="Paragrafoelenco"/>
        <w:numPr>
          <w:ilvl w:val="0"/>
          <w:numId w:val="38"/>
        </w:numPr>
        <w:tabs>
          <w:tab w:val="left" w:pos="5450"/>
        </w:tabs>
      </w:pPr>
      <w:r w:rsidRPr="00D13AFB">
        <w:rPr>
          <w:b/>
          <w:bCs/>
          <w:lang w:val="fr-FR"/>
        </w:rPr>
        <w:t>Connected routes</w:t>
      </w:r>
      <w:r w:rsidRPr="00D13AFB">
        <w:t xml:space="preserve">: routes aggiunte tramite il comando </w:t>
      </w:r>
      <w:r w:rsidRPr="00D13AFB">
        <w:rPr>
          <w:b/>
          <w:bCs/>
        </w:rPr>
        <w:t>ip address.</w:t>
      </w:r>
    </w:p>
    <w:p w14:paraId="57C59678" w14:textId="5F6A88D3" w:rsidR="00D13AFB" w:rsidRPr="00D13AFB" w:rsidRDefault="00D13AFB" w:rsidP="00712B39">
      <w:pPr>
        <w:pStyle w:val="Paragrafoelenco"/>
        <w:numPr>
          <w:ilvl w:val="0"/>
          <w:numId w:val="38"/>
        </w:numPr>
        <w:tabs>
          <w:tab w:val="left" w:pos="5450"/>
        </w:tabs>
        <w:rPr>
          <w:lang w:val="fr-FR"/>
        </w:rPr>
      </w:pPr>
      <w:r>
        <w:rPr>
          <w:b/>
          <w:bCs/>
          <w:lang w:val="fr-FR"/>
        </w:rPr>
        <w:t xml:space="preserve">Static routes: </w:t>
      </w:r>
      <w:r>
        <w:rPr>
          <w:lang w:val="fr-FR"/>
        </w:rPr>
        <w:t xml:space="preserve">routes aggiunte tramite il comando </w:t>
      </w:r>
      <w:r w:rsidRPr="00D13AFB">
        <w:rPr>
          <w:b/>
          <w:bCs/>
          <w:lang w:val="fr-FR"/>
        </w:rPr>
        <w:t>ip route</w:t>
      </w:r>
      <w:r>
        <w:rPr>
          <w:b/>
          <w:bCs/>
          <w:lang w:val="fr-FR"/>
        </w:rPr>
        <w:t>.</w:t>
      </w:r>
    </w:p>
    <w:p w14:paraId="5EEA5923" w14:textId="15AE06D6" w:rsidR="00D13AFB" w:rsidRPr="00D13AFB" w:rsidRDefault="00D13AFB" w:rsidP="00712B39">
      <w:pPr>
        <w:pStyle w:val="Paragrafoelenco"/>
        <w:numPr>
          <w:ilvl w:val="0"/>
          <w:numId w:val="38"/>
        </w:numPr>
        <w:tabs>
          <w:tab w:val="left" w:pos="5450"/>
        </w:tabs>
        <w:rPr>
          <w:b/>
          <w:bCs/>
        </w:rPr>
      </w:pPr>
      <w:r w:rsidRPr="00D13AFB">
        <w:rPr>
          <w:b/>
          <w:bCs/>
        </w:rPr>
        <w:t xml:space="preserve">Routing protocols: </w:t>
      </w:r>
      <w:r w:rsidRPr="00D13AFB">
        <w:t>aggiunte tramite una f</w:t>
      </w:r>
      <w:r>
        <w:t>unzione di configurazione su tutti i router che risulta in un processo attraverso il quale i router dinamicamente si scambiano info sul network, così che possano imparare tutte le routes.</w:t>
      </w:r>
    </w:p>
    <w:p w14:paraId="5048EE92" w14:textId="193492AB" w:rsidR="00D13AFB" w:rsidRDefault="00D13AFB" w:rsidP="00D13AFB">
      <w:pPr>
        <w:tabs>
          <w:tab w:val="left" w:pos="5450"/>
        </w:tabs>
      </w:pPr>
    </w:p>
    <w:p w14:paraId="10EB6F35" w14:textId="0ADA9685" w:rsidR="00E62160" w:rsidRDefault="00E62160" w:rsidP="00D13AFB">
      <w:pPr>
        <w:tabs>
          <w:tab w:val="left" w:pos="5450"/>
        </w:tabs>
      </w:pPr>
      <w:r>
        <w:t>I router automaticamente aggiungono routes alla propria routing table per le subnet connesse all’interfaccia assumendo che i due punti seguenti siano veri:</w:t>
      </w:r>
    </w:p>
    <w:p w14:paraId="7ECD2748" w14:textId="094FCC45" w:rsidR="00E62160" w:rsidRPr="00E62160" w:rsidRDefault="00E62160" w:rsidP="00712B39">
      <w:pPr>
        <w:pStyle w:val="Paragrafoelenco"/>
        <w:numPr>
          <w:ilvl w:val="0"/>
          <w:numId w:val="39"/>
        </w:numPr>
        <w:tabs>
          <w:tab w:val="left" w:pos="5450"/>
        </w:tabs>
        <w:rPr>
          <w:b/>
          <w:bCs/>
          <w:lang w:val="en-US"/>
        </w:rPr>
      </w:pPr>
      <w:r w:rsidRPr="00E62160">
        <w:rPr>
          <w:lang w:val="en-US"/>
        </w:rPr>
        <w:t>L’interfaccia è in working (up/up)</w:t>
      </w:r>
    </w:p>
    <w:p w14:paraId="555C2651" w14:textId="4DFADD4E" w:rsidR="00E62160" w:rsidRPr="00E62160" w:rsidRDefault="00E62160" w:rsidP="00712B39">
      <w:pPr>
        <w:pStyle w:val="Paragrafoelenco"/>
        <w:numPr>
          <w:ilvl w:val="0"/>
          <w:numId w:val="39"/>
        </w:numPr>
        <w:tabs>
          <w:tab w:val="left" w:pos="5450"/>
        </w:tabs>
        <w:rPr>
          <w:b/>
          <w:bCs/>
        </w:rPr>
      </w:pPr>
      <w:r w:rsidRPr="00E62160">
        <w:t>L’interfaccia ha un IP address a</w:t>
      </w:r>
      <w:r>
        <w:t>ssegnata con il comando ip address.</w:t>
      </w:r>
    </w:p>
    <w:p w14:paraId="2C08DAD2" w14:textId="4DF7C5A5" w:rsidR="00E62160" w:rsidRDefault="00E62160" w:rsidP="00E62160">
      <w:pPr>
        <w:tabs>
          <w:tab w:val="left" w:pos="5450"/>
        </w:tabs>
      </w:pPr>
      <w:r>
        <w:t xml:space="preserve">I router ovviamente devono conoscere il numero di subnet connesse alla propria interfaccia cosi che possano rootargli i packets. Applicano inoltre un po’ di matematica partendo dall’IP Address/Mask delle interfacce per calcolare i subnet ID cosi che il router possa includere una Connected Route corrispondente ad ogni interfaccia della routing table. </w:t>
      </w:r>
    </w:p>
    <w:p w14:paraId="1D185E46" w14:textId="7AB2A670" w:rsidR="00A76F9F" w:rsidRDefault="00E62160" w:rsidP="00E62160">
      <w:pPr>
        <w:tabs>
          <w:tab w:val="left" w:pos="5450"/>
        </w:tabs>
      </w:pPr>
      <w:r w:rsidRPr="00E62160">
        <w:rPr>
          <w:b/>
          <w:bCs/>
        </w:rPr>
        <w:t>ARP Table</w:t>
      </w:r>
      <w:r>
        <w:t>: elenca gli IP e i corrispondenti MAC degli host connessi alla stessa subnet del router. Quando si invia un packet ad un host della stessa subnet il router usa i MAC che trova nella propria ARP Table</w:t>
      </w:r>
      <w:r w:rsidR="00A76F9F">
        <w:t>.</w:t>
      </w:r>
    </w:p>
    <w:p w14:paraId="40035616" w14:textId="77777777" w:rsidR="00A76F9F" w:rsidRDefault="00A76F9F" w:rsidP="00E62160">
      <w:pPr>
        <w:tabs>
          <w:tab w:val="left" w:pos="5450"/>
        </w:tabs>
      </w:pPr>
      <w:r>
        <w:t xml:space="preserve">Se il router vuole inviare un packet ad un IP sulla sua stessa subnet ma non trova il MAC nella table, il router userà gli ARP Message per impararne il MAC. Tutte le entries della ARP hanno un timer che mostra da quanto sono in tabella. Dopo 240 min di inutilizzo vengono eliminati, se vengono usate il timer viene risettato a 0. </w:t>
      </w:r>
    </w:p>
    <w:p w14:paraId="762052BE" w14:textId="596A22F1" w:rsidR="00A76F9F" w:rsidRDefault="00E92532" w:rsidP="00E62160">
      <w:pPr>
        <w:tabs>
          <w:tab w:val="left" w:pos="5450"/>
        </w:tabs>
      </w:pPr>
      <w:r>
        <w:lastRenderedPageBreak/>
        <w:t xml:space="preserve">  </w:t>
      </w:r>
      <w:r w:rsidR="00A76F9F" w:rsidRPr="00A76F9F">
        <w:rPr>
          <w:b/>
          <w:bCs/>
        </w:rPr>
        <w:t>clear ip arp “</w:t>
      </w:r>
      <w:r w:rsidR="00A76F9F" w:rsidRPr="00A76F9F">
        <w:rPr>
          <w:b/>
          <w:bCs/>
          <w:i/>
          <w:iCs/>
        </w:rPr>
        <w:t>ip address</w:t>
      </w:r>
      <w:r w:rsidR="00A76F9F" w:rsidRPr="00A76F9F">
        <w:t xml:space="preserve">” – cancella </w:t>
      </w:r>
      <w:r w:rsidR="00A76F9F">
        <w:t>una specifica entries</w:t>
      </w:r>
      <w:r w:rsidR="00A76F9F" w:rsidRPr="00A76F9F">
        <w:t xml:space="preserve"> di quel</w:t>
      </w:r>
      <w:r w:rsidR="00A76F9F">
        <w:t>la tabella.</w:t>
      </w:r>
    </w:p>
    <w:p w14:paraId="57CB7056" w14:textId="71253663" w:rsidR="00A718C1" w:rsidRPr="00A76F9F" w:rsidRDefault="00A718C1" w:rsidP="00E62160">
      <w:pPr>
        <w:tabs>
          <w:tab w:val="left" w:pos="5450"/>
        </w:tabs>
      </w:pPr>
      <w:r>
        <w:t>PAG. 379</w:t>
      </w:r>
    </w:p>
    <w:p w14:paraId="5B91929E" w14:textId="77777777" w:rsidR="00A76F9F" w:rsidRPr="00A76F9F" w:rsidRDefault="00A76F9F" w:rsidP="00E62160">
      <w:pPr>
        <w:tabs>
          <w:tab w:val="left" w:pos="5450"/>
        </w:tabs>
      </w:pPr>
    </w:p>
    <w:sectPr w:rsidR="00A76F9F" w:rsidRPr="00A76F9F">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B1652E" w14:textId="77777777" w:rsidR="00712B39" w:rsidRDefault="00712B39" w:rsidP="00423D10">
      <w:pPr>
        <w:spacing w:after="0" w:line="240" w:lineRule="auto"/>
      </w:pPr>
      <w:r>
        <w:separator/>
      </w:r>
    </w:p>
  </w:endnote>
  <w:endnote w:type="continuationSeparator" w:id="0">
    <w:p w14:paraId="0F06B927" w14:textId="77777777" w:rsidR="00712B39" w:rsidRDefault="00712B39" w:rsidP="00423D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ZapfDingbatsStd">
    <w:altName w:val="Yu Gothic"/>
    <w:panose1 w:val="00000000000000000000"/>
    <w:charset w:val="80"/>
    <w:family w:val="swiss"/>
    <w:notTrueType/>
    <w:pitch w:val="default"/>
    <w:sig w:usb0="00000001" w:usb1="08070000" w:usb2="00000010" w:usb3="00000000" w:csb0="00020000" w:csb1="00000000"/>
  </w:font>
  <w:font w:name="CiscoSerif-Bold">
    <w:altName w:val="Calibri"/>
    <w:panose1 w:val="00000000000000000000"/>
    <w:charset w:val="00"/>
    <w:family w:val="auto"/>
    <w:notTrueType/>
    <w:pitch w:val="default"/>
    <w:sig w:usb0="00000003" w:usb1="00000000" w:usb2="00000000" w:usb3="00000000" w:csb0="00000001" w:csb1="00000000"/>
  </w:font>
  <w:font w:name="CiscoSerif-Regular">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69C493" w14:textId="77777777" w:rsidR="00712B39" w:rsidRDefault="00712B39" w:rsidP="00423D10">
      <w:pPr>
        <w:spacing w:after="0" w:line="240" w:lineRule="auto"/>
      </w:pPr>
      <w:r>
        <w:separator/>
      </w:r>
    </w:p>
  </w:footnote>
  <w:footnote w:type="continuationSeparator" w:id="0">
    <w:p w14:paraId="29FB07CD" w14:textId="77777777" w:rsidR="00712B39" w:rsidRDefault="00712B39" w:rsidP="00423D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B11F5"/>
    <w:multiLevelType w:val="hybridMultilevel"/>
    <w:tmpl w:val="508ED3D4"/>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4AE49E7"/>
    <w:multiLevelType w:val="hybridMultilevel"/>
    <w:tmpl w:val="8716D65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6F8042F"/>
    <w:multiLevelType w:val="hybridMultilevel"/>
    <w:tmpl w:val="B5B0CAB2"/>
    <w:lvl w:ilvl="0" w:tplc="8A2658C4">
      <w:start w:val="1"/>
      <w:numFmt w:val="lowerLetter"/>
      <w:lvlText w:val="%1."/>
      <w:lvlJc w:val="left"/>
      <w:pPr>
        <w:ind w:left="960" w:hanging="360"/>
      </w:pPr>
      <w:rPr>
        <w:rFonts w:hint="default"/>
      </w:rPr>
    </w:lvl>
    <w:lvl w:ilvl="1" w:tplc="04100019" w:tentative="1">
      <w:start w:val="1"/>
      <w:numFmt w:val="lowerLetter"/>
      <w:lvlText w:val="%2."/>
      <w:lvlJc w:val="left"/>
      <w:pPr>
        <w:ind w:left="1680" w:hanging="360"/>
      </w:pPr>
    </w:lvl>
    <w:lvl w:ilvl="2" w:tplc="0410001B" w:tentative="1">
      <w:start w:val="1"/>
      <w:numFmt w:val="lowerRoman"/>
      <w:lvlText w:val="%3."/>
      <w:lvlJc w:val="right"/>
      <w:pPr>
        <w:ind w:left="2400" w:hanging="180"/>
      </w:pPr>
    </w:lvl>
    <w:lvl w:ilvl="3" w:tplc="0410000F" w:tentative="1">
      <w:start w:val="1"/>
      <w:numFmt w:val="decimal"/>
      <w:lvlText w:val="%4."/>
      <w:lvlJc w:val="left"/>
      <w:pPr>
        <w:ind w:left="3120" w:hanging="360"/>
      </w:pPr>
    </w:lvl>
    <w:lvl w:ilvl="4" w:tplc="04100019" w:tentative="1">
      <w:start w:val="1"/>
      <w:numFmt w:val="lowerLetter"/>
      <w:lvlText w:val="%5."/>
      <w:lvlJc w:val="left"/>
      <w:pPr>
        <w:ind w:left="3840" w:hanging="360"/>
      </w:pPr>
    </w:lvl>
    <w:lvl w:ilvl="5" w:tplc="0410001B" w:tentative="1">
      <w:start w:val="1"/>
      <w:numFmt w:val="lowerRoman"/>
      <w:lvlText w:val="%6."/>
      <w:lvlJc w:val="right"/>
      <w:pPr>
        <w:ind w:left="4560" w:hanging="180"/>
      </w:pPr>
    </w:lvl>
    <w:lvl w:ilvl="6" w:tplc="0410000F" w:tentative="1">
      <w:start w:val="1"/>
      <w:numFmt w:val="decimal"/>
      <w:lvlText w:val="%7."/>
      <w:lvlJc w:val="left"/>
      <w:pPr>
        <w:ind w:left="5280" w:hanging="360"/>
      </w:pPr>
    </w:lvl>
    <w:lvl w:ilvl="7" w:tplc="04100019" w:tentative="1">
      <w:start w:val="1"/>
      <w:numFmt w:val="lowerLetter"/>
      <w:lvlText w:val="%8."/>
      <w:lvlJc w:val="left"/>
      <w:pPr>
        <w:ind w:left="6000" w:hanging="360"/>
      </w:pPr>
    </w:lvl>
    <w:lvl w:ilvl="8" w:tplc="0410001B" w:tentative="1">
      <w:start w:val="1"/>
      <w:numFmt w:val="lowerRoman"/>
      <w:lvlText w:val="%9."/>
      <w:lvlJc w:val="right"/>
      <w:pPr>
        <w:ind w:left="6720" w:hanging="180"/>
      </w:pPr>
    </w:lvl>
  </w:abstractNum>
  <w:abstractNum w:abstractNumId="3" w15:restartNumberingAfterBreak="0">
    <w:nsid w:val="07132432"/>
    <w:multiLevelType w:val="hybridMultilevel"/>
    <w:tmpl w:val="B928AA6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88E5C91"/>
    <w:multiLevelType w:val="hybridMultilevel"/>
    <w:tmpl w:val="DA1E6E5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AD368E2"/>
    <w:multiLevelType w:val="hybridMultilevel"/>
    <w:tmpl w:val="B37626A8"/>
    <w:lvl w:ilvl="0" w:tplc="FBE668E0">
      <w:start w:val="1"/>
      <w:numFmt w:val="lowerLetter"/>
      <w:lvlText w:val="%1."/>
      <w:lvlJc w:val="left"/>
      <w:pPr>
        <w:ind w:left="1010" w:hanging="360"/>
      </w:pPr>
      <w:rPr>
        <w:rFonts w:hint="default"/>
      </w:rPr>
    </w:lvl>
    <w:lvl w:ilvl="1" w:tplc="04100019" w:tentative="1">
      <w:start w:val="1"/>
      <w:numFmt w:val="lowerLetter"/>
      <w:lvlText w:val="%2."/>
      <w:lvlJc w:val="left"/>
      <w:pPr>
        <w:ind w:left="1730" w:hanging="360"/>
      </w:pPr>
    </w:lvl>
    <w:lvl w:ilvl="2" w:tplc="0410001B" w:tentative="1">
      <w:start w:val="1"/>
      <w:numFmt w:val="lowerRoman"/>
      <w:lvlText w:val="%3."/>
      <w:lvlJc w:val="right"/>
      <w:pPr>
        <w:ind w:left="2450" w:hanging="180"/>
      </w:pPr>
    </w:lvl>
    <w:lvl w:ilvl="3" w:tplc="0410000F" w:tentative="1">
      <w:start w:val="1"/>
      <w:numFmt w:val="decimal"/>
      <w:lvlText w:val="%4."/>
      <w:lvlJc w:val="left"/>
      <w:pPr>
        <w:ind w:left="3170" w:hanging="360"/>
      </w:pPr>
    </w:lvl>
    <w:lvl w:ilvl="4" w:tplc="04100019" w:tentative="1">
      <w:start w:val="1"/>
      <w:numFmt w:val="lowerLetter"/>
      <w:lvlText w:val="%5."/>
      <w:lvlJc w:val="left"/>
      <w:pPr>
        <w:ind w:left="3890" w:hanging="360"/>
      </w:pPr>
    </w:lvl>
    <w:lvl w:ilvl="5" w:tplc="0410001B" w:tentative="1">
      <w:start w:val="1"/>
      <w:numFmt w:val="lowerRoman"/>
      <w:lvlText w:val="%6."/>
      <w:lvlJc w:val="right"/>
      <w:pPr>
        <w:ind w:left="4610" w:hanging="180"/>
      </w:pPr>
    </w:lvl>
    <w:lvl w:ilvl="6" w:tplc="0410000F" w:tentative="1">
      <w:start w:val="1"/>
      <w:numFmt w:val="decimal"/>
      <w:lvlText w:val="%7."/>
      <w:lvlJc w:val="left"/>
      <w:pPr>
        <w:ind w:left="5330" w:hanging="360"/>
      </w:pPr>
    </w:lvl>
    <w:lvl w:ilvl="7" w:tplc="04100019" w:tentative="1">
      <w:start w:val="1"/>
      <w:numFmt w:val="lowerLetter"/>
      <w:lvlText w:val="%8."/>
      <w:lvlJc w:val="left"/>
      <w:pPr>
        <w:ind w:left="6050" w:hanging="360"/>
      </w:pPr>
    </w:lvl>
    <w:lvl w:ilvl="8" w:tplc="0410001B" w:tentative="1">
      <w:start w:val="1"/>
      <w:numFmt w:val="lowerRoman"/>
      <w:lvlText w:val="%9."/>
      <w:lvlJc w:val="right"/>
      <w:pPr>
        <w:ind w:left="6770" w:hanging="180"/>
      </w:pPr>
    </w:lvl>
  </w:abstractNum>
  <w:abstractNum w:abstractNumId="6" w15:restartNumberingAfterBreak="0">
    <w:nsid w:val="13D1689D"/>
    <w:multiLevelType w:val="hybridMultilevel"/>
    <w:tmpl w:val="1166BA30"/>
    <w:lvl w:ilvl="0" w:tplc="34A05D9E">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7" w15:restartNumberingAfterBreak="0">
    <w:nsid w:val="170F519E"/>
    <w:multiLevelType w:val="hybridMultilevel"/>
    <w:tmpl w:val="1A5208C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C3C5B12"/>
    <w:multiLevelType w:val="hybridMultilevel"/>
    <w:tmpl w:val="E8966A0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10B4E80"/>
    <w:multiLevelType w:val="hybridMultilevel"/>
    <w:tmpl w:val="FE30187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8405351"/>
    <w:multiLevelType w:val="hybridMultilevel"/>
    <w:tmpl w:val="1284B7E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D990A5A"/>
    <w:multiLevelType w:val="hybridMultilevel"/>
    <w:tmpl w:val="F90C047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F052144"/>
    <w:multiLevelType w:val="hybridMultilevel"/>
    <w:tmpl w:val="D7349FCA"/>
    <w:lvl w:ilvl="0" w:tplc="E3BAD93E">
      <w:start w:val="1"/>
      <w:numFmt w:val="lowerLetter"/>
      <w:lvlText w:val="%1."/>
      <w:lvlJc w:val="left"/>
      <w:pPr>
        <w:ind w:left="1080" w:hanging="360"/>
      </w:pPr>
      <w:rPr>
        <w:rFonts w:hint="default"/>
      </w:rPr>
    </w:lvl>
    <w:lvl w:ilvl="1" w:tplc="04100019">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3" w15:restartNumberingAfterBreak="0">
    <w:nsid w:val="3B0905BD"/>
    <w:multiLevelType w:val="hybridMultilevel"/>
    <w:tmpl w:val="0F82312C"/>
    <w:lvl w:ilvl="0" w:tplc="E674ACF4">
      <w:start w:val="1"/>
      <w:numFmt w:val="decimal"/>
      <w:lvlText w:val="%1."/>
      <w:lvlJc w:val="left"/>
      <w:pPr>
        <w:ind w:left="1080" w:hanging="360"/>
      </w:pPr>
      <w:rPr>
        <w:rFonts w:asciiTheme="minorHAnsi" w:eastAsiaTheme="minorHAnsi" w:hAnsiTheme="minorHAnsi" w:cstheme="minorBidi"/>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4" w15:restartNumberingAfterBreak="0">
    <w:nsid w:val="3D1F7DED"/>
    <w:multiLevelType w:val="hybridMultilevel"/>
    <w:tmpl w:val="436AB10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400C5573"/>
    <w:multiLevelType w:val="hybridMultilevel"/>
    <w:tmpl w:val="9F306D98"/>
    <w:lvl w:ilvl="0" w:tplc="5D32A970">
      <w:start w:val="1"/>
      <w:numFmt w:val="bullet"/>
      <w:lvlText w:val="-"/>
      <w:lvlJc w:val="left"/>
      <w:pPr>
        <w:ind w:left="720" w:hanging="360"/>
      </w:pPr>
      <w:rPr>
        <w:rFonts w:ascii="Calibri" w:eastAsiaTheme="minorHAnsi" w:hAnsi="Calibri" w:cs="Calibr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2236B2C"/>
    <w:multiLevelType w:val="hybridMultilevel"/>
    <w:tmpl w:val="4C5492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442D2EE2"/>
    <w:multiLevelType w:val="hybridMultilevel"/>
    <w:tmpl w:val="8564B0D8"/>
    <w:lvl w:ilvl="0" w:tplc="F7F0662E">
      <w:start w:val="1"/>
      <w:numFmt w:val="upp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8" w15:restartNumberingAfterBreak="0">
    <w:nsid w:val="4B48467F"/>
    <w:multiLevelType w:val="hybridMultilevel"/>
    <w:tmpl w:val="6396CD1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4D77037E"/>
    <w:multiLevelType w:val="hybridMultilevel"/>
    <w:tmpl w:val="A166369C"/>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507E2A44"/>
    <w:multiLevelType w:val="hybridMultilevel"/>
    <w:tmpl w:val="DE807B9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7C27FE8"/>
    <w:multiLevelType w:val="hybridMultilevel"/>
    <w:tmpl w:val="981869D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5A1224EC"/>
    <w:multiLevelType w:val="hybridMultilevel"/>
    <w:tmpl w:val="2002718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5A1F2183"/>
    <w:multiLevelType w:val="hybridMultilevel"/>
    <w:tmpl w:val="C8342486"/>
    <w:lvl w:ilvl="0" w:tplc="0410000F">
      <w:start w:val="1"/>
      <w:numFmt w:val="decimal"/>
      <w:lvlText w:val="%1."/>
      <w:lvlJc w:val="left"/>
      <w:pPr>
        <w:ind w:left="720" w:hanging="360"/>
      </w:pPr>
      <w:rPr>
        <w:rFonts w:hint="default"/>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5BE101D5"/>
    <w:multiLevelType w:val="hybridMultilevel"/>
    <w:tmpl w:val="7DD24C6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5F557CD1"/>
    <w:multiLevelType w:val="hybridMultilevel"/>
    <w:tmpl w:val="F426E91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5FB74465"/>
    <w:multiLevelType w:val="hybridMultilevel"/>
    <w:tmpl w:val="9ECCA68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61037AA7"/>
    <w:multiLevelType w:val="hybridMultilevel"/>
    <w:tmpl w:val="8D60288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616829E9"/>
    <w:multiLevelType w:val="hybridMultilevel"/>
    <w:tmpl w:val="80C44AA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61820CB4"/>
    <w:multiLevelType w:val="hybridMultilevel"/>
    <w:tmpl w:val="C52E171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61E26D90"/>
    <w:multiLevelType w:val="hybridMultilevel"/>
    <w:tmpl w:val="4ED81A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66021D8D"/>
    <w:multiLevelType w:val="hybridMultilevel"/>
    <w:tmpl w:val="D7488FDA"/>
    <w:lvl w:ilvl="0" w:tplc="251E7376">
      <w:start w:val="1"/>
      <w:numFmt w:val="lowerLetter"/>
      <w:lvlText w:val="%1."/>
      <w:lvlJc w:val="left"/>
      <w:pPr>
        <w:ind w:left="960" w:hanging="360"/>
      </w:pPr>
      <w:rPr>
        <w:rFonts w:hint="default"/>
      </w:rPr>
    </w:lvl>
    <w:lvl w:ilvl="1" w:tplc="04100019" w:tentative="1">
      <w:start w:val="1"/>
      <w:numFmt w:val="lowerLetter"/>
      <w:lvlText w:val="%2."/>
      <w:lvlJc w:val="left"/>
      <w:pPr>
        <w:ind w:left="1680" w:hanging="360"/>
      </w:pPr>
    </w:lvl>
    <w:lvl w:ilvl="2" w:tplc="0410001B" w:tentative="1">
      <w:start w:val="1"/>
      <w:numFmt w:val="lowerRoman"/>
      <w:lvlText w:val="%3."/>
      <w:lvlJc w:val="right"/>
      <w:pPr>
        <w:ind w:left="2400" w:hanging="180"/>
      </w:pPr>
    </w:lvl>
    <w:lvl w:ilvl="3" w:tplc="0410000F" w:tentative="1">
      <w:start w:val="1"/>
      <w:numFmt w:val="decimal"/>
      <w:lvlText w:val="%4."/>
      <w:lvlJc w:val="left"/>
      <w:pPr>
        <w:ind w:left="3120" w:hanging="360"/>
      </w:pPr>
    </w:lvl>
    <w:lvl w:ilvl="4" w:tplc="04100019" w:tentative="1">
      <w:start w:val="1"/>
      <w:numFmt w:val="lowerLetter"/>
      <w:lvlText w:val="%5."/>
      <w:lvlJc w:val="left"/>
      <w:pPr>
        <w:ind w:left="3840" w:hanging="360"/>
      </w:pPr>
    </w:lvl>
    <w:lvl w:ilvl="5" w:tplc="0410001B" w:tentative="1">
      <w:start w:val="1"/>
      <w:numFmt w:val="lowerRoman"/>
      <w:lvlText w:val="%6."/>
      <w:lvlJc w:val="right"/>
      <w:pPr>
        <w:ind w:left="4560" w:hanging="180"/>
      </w:pPr>
    </w:lvl>
    <w:lvl w:ilvl="6" w:tplc="0410000F" w:tentative="1">
      <w:start w:val="1"/>
      <w:numFmt w:val="decimal"/>
      <w:lvlText w:val="%7."/>
      <w:lvlJc w:val="left"/>
      <w:pPr>
        <w:ind w:left="5280" w:hanging="360"/>
      </w:pPr>
    </w:lvl>
    <w:lvl w:ilvl="7" w:tplc="04100019" w:tentative="1">
      <w:start w:val="1"/>
      <w:numFmt w:val="lowerLetter"/>
      <w:lvlText w:val="%8."/>
      <w:lvlJc w:val="left"/>
      <w:pPr>
        <w:ind w:left="6000" w:hanging="360"/>
      </w:pPr>
    </w:lvl>
    <w:lvl w:ilvl="8" w:tplc="0410001B" w:tentative="1">
      <w:start w:val="1"/>
      <w:numFmt w:val="lowerRoman"/>
      <w:lvlText w:val="%9."/>
      <w:lvlJc w:val="right"/>
      <w:pPr>
        <w:ind w:left="6720" w:hanging="180"/>
      </w:pPr>
    </w:lvl>
  </w:abstractNum>
  <w:abstractNum w:abstractNumId="32" w15:restartNumberingAfterBreak="0">
    <w:nsid w:val="68AF5D69"/>
    <w:multiLevelType w:val="hybridMultilevel"/>
    <w:tmpl w:val="E8F0C0CA"/>
    <w:lvl w:ilvl="0" w:tplc="8C6A2B28">
      <w:start w:val="1"/>
      <w:numFmt w:val="lowerLetter"/>
      <w:lvlText w:val="%1."/>
      <w:lvlJc w:val="left"/>
      <w:pPr>
        <w:ind w:left="1010" w:hanging="360"/>
      </w:pPr>
      <w:rPr>
        <w:rFonts w:hint="default"/>
      </w:rPr>
    </w:lvl>
    <w:lvl w:ilvl="1" w:tplc="04100019" w:tentative="1">
      <w:start w:val="1"/>
      <w:numFmt w:val="lowerLetter"/>
      <w:lvlText w:val="%2."/>
      <w:lvlJc w:val="left"/>
      <w:pPr>
        <w:ind w:left="1730" w:hanging="360"/>
      </w:pPr>
    </w:lvl>
    <w:lvl w:ilvl="2" w:tplc="0410001B" w:tentative="1">
      <w:start w:val="1"/>
      <w:numFmt w:val="lowerRoman"/>
      <w:lvlText w:val="%3."/>
      <w:lvlJc w:val="right"/>
      <w:pPr>
        <w:ind w:left="2450" w:hanging="180"/>
      </w:pPr>
    </w:lvl>
    <w:lvl w:ilvl="3" w:tplc="0410000F" w:tentative="1">
      <w:start w:val="1"/>
      <w:numFmt w:val="decimal"/>
      <w:lvlText w:val="%4."/>
      <w:lvlJc w:val="left"/>
      <w:pPr>
        <w:ind w:left="3170" w:hanging="360"/>
      </w:pPr>
    </w:lvl>
    <w:lvl w:ilvl="4" w:tplc="04100019" w:tentative="1">
      <w:start w:val="1"/>
      <w:numFmt w:val="lowerLetter"/>
      <w:lvlText w:val="%5."/>
      <w:lvlJc w:val="left"/>
      <w:pPr>
        <w:ind w:left="3890" w:hanging="360"/>
      </w:pPr>
    </w:lvl>
    <w:lvl w:ilvl="5" w:tplc="0410001B" w:tentative="1">
      <w:start w:val="1"/>
      <w:numFmt w:val="lowerRoman"/>
      <w:lvlText w:val="%6."/>
      <w:lvlJc w:val="right"/>
      <w:pPr>
        <w:ind w:left="4610" w:hanging="180"/>
      </w:pPr>
    </w:lvl>
    <w:lvl w:ilvl="6" w:tplc="0410000F" w:tentative="1">
      <w:start w:val="1"/>
      <w:numFmt w:val="decimal"/>
      <w:lvlText w:val="%7."/>
      <w:lvlJc w:val="left"/>
      <w:pPr>
        <w:ind w:left="5330" w:hanging="360"/>
      </w:pPr>
    </w:lvl>
    <w:lvl w:ilvl="7" w:tplc="04100019" w:tentative="1">
      <w:start w:val="1"/>
      <w:numFmt w:val="lowerLetter"/>
      <w:lvlText w:val="%8."/>
      <w:lvlJc w:val="left"/>
      <w:pPr>
        <w:ind w:left="6050" w:hanging="360"/>
      </w:pPr>
    </w:lvl>
    <w:lvl w:ilvl="8" w:tplc="0410001B" w:tentative="1">
      <w:start w:val="1"/>
      <w:numFmt w:val="lowerRoman"/>
      <w:lvlText w:val="%9."/>
      <w:lvlJc w:val="right"/>
      <w:pPr>
        <w:ind w:left="6770" w:hanging="180"/>
      </w:pPr>
    </w:lvl>
  </w:abstractNum>
  <w:abstractNum w:abstractNumId="33" w15:restartNumberingAfterBreak="0">
    <w:nsid w:val="6B4E5CB2"/>
    <w:multiLevelType w:val="hybridMultilevel"/>
    <w:tmpl w:val="7DFC8C6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74F7792D"/>
    <w:multiLevelType w:val="hybridMultilevel"/>
    <w:tmpl w:val="2AD488F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75132980"/>
    <w:multiLevelType w:val="hybridMultilevel"/>
    <w:tmpl w:val="CBCCE6B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794D4875"/>
    <w:multiLevelType w:val="hybridMultilevel"/>
    <w:tmpl w:val="C5BE8D68"/>
    <w:lvl w:ilvl="0" w:tplc="5DA627EE">
      <w:start w:val="1"/>
      <w:numFmt w:val="lowerLetter"/>
      <w:lvlText w:val="%1."/>
      <w:lvlJc w:val="left"/>
      <w:pPr>
        <w:ind w:left="1080" w:hanging="360"/>
      </w:pPr>
      <w:rPr>
        <w:rFonts w:asciiTheme="minorHAnsi" w:eastAsiaTheme="minorHAnsi" w:hAnsiTheme="minorHAnsi" w:cstheme="minorBidi"/>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7" w15:restartNumberingAfterBreak="0">
    <w:nsid w:val="7BF94112"/>
    <w:multiLevelType w:val="hybridMultilevel"/>
    <w:tmpl w:val="CDDE775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7BFB148D"/>
    <w:multiLevelType w:val="hybridMultilevel"/>
    <w:tmpl w:val="0E3C725C"/>
    <w:lvl w:ilvl="0" w:tplc="C4B60AAE">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28"/>
  </w:num>
  <w:num w:numId="2">
    <w:abstractNumId w:val="36"/>
  </w:num>
  <w:num w:numId="3">
    <w:abstractNumId w:val="1"/>
  </w:num>
  <w:num w:numId="4">
    <w:abstractNumId w:val="35"/>
  </w:num>
  <w:num w:numId="5">
    <w:abstractNumId w:val="4"/>
  </w:num>
  <w:num w:numId="6">
    <w:abstractNumId w:val="17"/>
  </w:num>
  <w:num w:numId="7">
    <w:abstractNumId w:val="7"/>
  </w:num>
  <w:num w:numId="8">
    <w:abstractNumId w:val="21"/>
  </w:num>
  <w:num w:numId="9">
    <w:abstractNumId w:val="13"/>
  </w:num>
  <w:num w:numId="10">
    <w:abstractNumId w:val="31"/>
  </w:num>
  <w:num w:numId="11">
    <w:abstractNumId w:val="2"/>
  </w:num>
  <w:num w:numId="12">
    <w:abstractNumId w:val="22"/>
  </w:num>
  <w:num w:numId="13">
    <w:abstractNumId w:val="0"/>
  </w:num>
  <w:num w:numId="14">
    <w:abstractNumId w:val="19"/>
  </w:num>
  <w:num w:numId="15">
    <w:abstractNumId w:val="24"/>
  </w:num>
  <w:num w:numId="16">
    <w:abstractNumId w:val="10"/>
  </w:num>
  <w:num w:numId="17">
    <w:abstractNumId w:val="14"/>
  </w:num>
  <w:num w:numId="18">
    <w:abstractNumId w:val="15"/>
  </w:num>
  <w:num w:numId="19">
    <w:abstractNumId w:val="38"/>
  </w:num>
  <w:num w:numId="20">
    <w:abstractNumId w:val="16"/>
  </w:num>
  <w:num w:numId="21">
    <w:abstractNumId w:val="11"/>
  </w:num>
  <w:num w:numId="22">
    <w:abstractNumId w:val="27"/>
  </w:num>
  <w:num w:numId="23">
    <w:abstractNumId w:val="18"/>
  </w:num>
  <w:num w:numId="24">
    <w:abstractNumId w:val="9"/>
  </w:num>
  <w:num w:numId="25">
    <w:abstractNumId w:val="33"/>
  </w:num>
  <w:num w:numId="26">
    <w:abstractNumId w:val="3"/>
  </w:num>
  <w:num w:numId="27">
    <w:abstractNumId w:val="25"/>
  </w:num>
  <w:num w:numId="28">
    <w:abstractNumId w:val="5"/>
  </w:num>
  <w:num w:numId="29">
    <w:abstractNumId w:val="32"/>
  </w:num>
  <w:num w:numId="30">
    <w:abstractNumId w:val="29"/>
  </w:num>
  <w:num w:numId="31">
    <w:abstractNumId w:val="34"/>
  </w:num>
  <w:num w:numId="32">
    <w:abstractNumId w:val="37"/>
  </w:num>
  <w:num w:numId="33">
    <w:abstractNumId w:val="26"/>
  </w:num>
  <w:num w:numId="34">
    <w:abstractNumId w:val="6"/>
  </w:num>
  <w:num w:numId="35">
    <w:abstractNumId w:val="12"/>
  </w:num>
  <w:num w:numId="36">
    <w:abstractNumId w:val="8"/>
  </w:num>
  <w:num w:numId="37">
    <w:abstractNumId w:val="30"/>
  </w:num>
  <w:num w:numId="38">
    <w:abstractNumId w:val="20"/>
  </w:num>
  <w:num w:numId="39">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ilvio Agostino">
    <w15:presenceInfo w15:providerId="AD" w15:userId="S-1-5-21-3552527382-2857117328-2316610960-1652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65E3"/>
    <w:rsid w:val="00010130"/>
    <w:rsid w:val="00013008"/>
    <w:rsid w:val="00013E7D"/>
    <w:rsid w:val="00043DFB"/>
    <w:rsid w:val="00045750"/>
    <w:rsid w:val="000614EC"/>
    <w:rsid w:val="00062FF0"/>
    <w:rsid w:val="00066C87"/>
    <w:rsid w:val="00067D46"/>
    <w:rsid w:val="00070B77"/>
    <w:rsid w:val="00071B9A"/>
    <w:rsid w:val="00096E04"/>
    <w:rsid w:val="000C3E8F"/>
    <w:rsid w:val="000C6617"/>
    <w:rsid w:val="000E28DD"/>
    <w:rsid w:val="000F052F"/>
    <w:rsid w:val="000F22B4"/>
    <w:rsid w:val="000F77CF"/>
    <w:rsid w:val="000F7A2B"/>
    <w:rsid w:val="00104701"/>
    <w:rsid w:val="0012047B"/>
    <w:rsid w:val="001209F0"/>
    <w:rsid w:val="0012220A"/>
    <w:rsid w:val="00125F92"/>
    <w:rsid w:val="00131278"/>
    <w:rsid w:val="00133B95"/>
    <w:rsid w:val="00145CEB"/>
    <w:rsid w:val="001512E1"/>
    <w:rsid w:val="00165E79"/>
    <w:rsid w:val="0017649E"/>
    <w:rsid w:val="00176B19"/>
    <w:rsid w:val="00183F15"/>
    <w:rsid w:val="00187F31"/>
    <w:rsid w:val="00193873"/>
    <w:rsid w:val="001956FD"/>
    <w:rsid w:val="00196171"/>
    <w:rsid w:val="001A5C83"/>
    <w:rsid w:val="001D20DB"/>
    <w:rsid w:val="001D2E65"/>
    <w:rsid w:val="001D4ACA"/>
    <w:rsid w:val="001E64F1"/>
    <w:rsid w:val="001E76A1"/>
    <w:rsid w:val="00206C7D"/>
    <w:rsid w:val="00212564"/>
    <w:rsid w:val="00223D78"/>
    <w:rsid w:val="002607CD"/>
    <w:rsid w:val="00271E5B"/>
    <w:rsid w:val="00274054"/>
    <w:rsid w:val="00275122"/>
    <w:rsid w:val="00275478"/>
    <w:rsid w:val="00294761"/>
    <w:rsid w:val="002B11DE"/>
    <w:rsid w:val="002C3A2A"/>
    <w:rsid w:val="002E289A"/>
    <w:rsid w:val="002E6B25"/>
    <w:rsid w:val="002E6EA8"/>
    <w:rsid w:val="002F6830"/>
    <w:rsid w:val="00310052"/>
    <w:rsid w:val="00317889"/>
    <w:rsid w:val="00322A0F"/>
    <w:rsid w:val="00326B01"/>
    <w:rsid w:val="003406B8"/>
    <w:rsid w:val="00345A4D"/>
    <w:rsid w:val="00373DCB"/>
    <w:rsid w:val="003757A9"/>
    <w:rsid w:val="0037650F"/>
    <w:rsid w:val="00392B53"/>
    <w:rsid w:val="003C1EA9"/>
    <w:rsid w:val="003C4A1B"/>
    <w:rsid w:val="003D6193"/>
    <w:rsid w:val="003D66D1"/>
    <w:rsid w:val="003E435C"/>
    <w:rsid w:val="003F3AE5"/>
    <w:rsid w:val="003F6D94"/>
    <w:rsid w:val="004015D8"/>
    <w:rsid w:val="004221F0"/>
    <w:rsid w:val="00423D10"/>
    <w:rsid w:val="00424D5C"/>
    <w:rsid w:val="00437030"/>
    <w:rsid w:val="00441DCD"/>
    <w:rsid w:val="00451A76"/>
    <w:rsid w:val="00456E75"/>
    <w:rsid w:val="00457D80"/>
    <w:rsid w:val="00457E19"/>
    <w:rsid w:val="004605D5"/>
    <w:rsid w:val="00490353"/>
    <w:rsid w:val="0049054A"/>
    <w:rsid w:val="00494715"/>
    <w:rsid w:val="004A0FE3"/>
    <w:rsid w:val="004A4989"/>
    <w:rsid w:val="004A52F6"/>
    <w:rsid w:val="004B1013"/>
    <w:rsid w:val="004B4D4A"/>
    <w:rsid w:val="004C456A"/>
    <w:rsid w:val="004C65EE"/>
    <w:rsid w:val="004D18E5"/>
    <w:rsid w:val="004D295D"/>
    <w:rsid w:val="005360DE"/>
    <w:rsid w:val="00550C24"/>
    <w:rsid w:val="00552AFB"/>
    <w:rsid w:val="005678E2"/>
    <w:rsid w:val="005706CB"/>
    <w:rsid w:val="00577AE0"/>
    <w:rsid w:val="00582F70"/>
    <w:rsid w:val="0059522E"/>
    <w:rsid w:val="005A688B"/>
    <w:rsid w:val="005B0FB4"/>
    <w:rsid w:val="005B6335"/>
    <w:rsid w:val="005D50FB"/>
    <w:rsid w:val="005F4C2A"/>
    <w:rsid w:val="006039DE"/>
    <w:rsid w:val="00611500"/>
    <w:rsid w:val="006177BC"/>
    <w:rsid w:val="006514BC"/>
    <w:rsid w:val="006762E1"/>
    <w:rsid w:val="00676DE0"/>
    <w:rsid w:val="00684329"/>
    <w:rsid w:val="00687DCB"/>
    <w:rsid w:val="00694730"/>
    <w:rsid w:val="0069712E"/>
    <w:rsid w:val="006B3888"/>
    <w:rsid w:val="006B3C1A"/>
    <w:rsid w:val="006B4D37"/>
    <w:rsid w:val="006B7D93"/>
    <w:rsid w:val="006C61D2"/>
    <w:rsid w:val="006E6062"/>
    <w:rsid w:val="006F36F9"/>
    <w:rsid w:val="00700462"/>
    <w:rsid w:val="00706EC5"/>
    <w:rsid w:val="00712B39"/>
    <w:rsid w:val="007156B4"/>
    <w:rsid w:val="00720C9C"/>
    <w:rsid w:val="00723948"/>
    <w:rsid w:val="0073567C"/>
    <w:rsid w:val="00737CBC"/>
    <w:rsid w:val="007465F6"/>
    <w:rsid w:val="00761E2C"/>
    <w:rsid w:val="0076705D"/>
    <w:rsid w:val="007772A9"/>
    <w:rsid w:val="00793590"/>
    <w:rsid w:val="00794D86"/>
    <w:rsid w:val="00795567"/>
    <w:rsid w:val="007A2AF3"/>
    <w:rsid w:val="007A3BBC"/>
    <w:rsid w:val="007D4820"/>
    <w:rsid w:val="007F24DF"/>
    <w:rsid w:val="007F61C3"/>
    <w:rsid w:val="00810197"/>
    <w:rsid w:val="00813471"/>
    <w:rsid w:val="00814441"/>
    <w:rsid w:val="00824542"/>
    <w:rsid w:val="008424CA"/>
    <w:rsid w:val="00851994"/>
    <w:rsid w:val="00867569"/>
    <w:rsid w:val="0087197C"/>
    <w:rsid w:val="00891F73"/>
    <w:rsid w:val="008A3C7D"/>
    <w:rsid w:val="008C3F31"/>
    <w:rsid w:val="008D64AD"/>
    <w:rsid w:val="008E67E7"/>
    <w:rsid w:val="008E7423"/>
    <w:rsid w:val="008F172E"/>
    <w:rsid w:val="008F291E"/>
    <w:rsid w:val="008F6B5E"/>
    <w:rsid w:val="008F7B18"/>
    <w:rsid w:val="009041F4"/>
    <w:rsid w:val="009065E3"/>
    <w:rsid w:val="009213A9"/>
    <w:rsid w:val="00936A93"/>
    <w:rsid w:val="00940E72"/>
    <w:rsid w:val="00951A25"/>
    <w:rsid w:val="009570A3"/>
    <w:rsid w:val="009635B2"/>
    <w:rsid w:val="00966715"/>
    <w:rsid w:val="009B1436"/>
    <w:rsid w:val="009B212D"/>
    <w:rsid w:val="009B55B6"/>
    <w:rsid w:val="009E7147"/>
    <w:rsid w:val="009F4841"/>
    <w:rsid w:val="00A02632"/>
    <w:rsid w:val="00A03123"/>
    <w:rsid w:val="00A223DA"/>
    <w:rsid w:val="00A27614"/>
    <w:rsid w:val="00A336B2"/>
    <w:rsid w:val="00A35BAE"/>
    <w:rsid w:val="00A376F3"/>
    <w:rsid w:val="00A570C9"/>
    <w:rsid w:val="00A718C1"/>
    <w:rsid w:val="00A72B2A"/>
    <w:rsid w:val="00A7349C"/>
    <w:rsid w:val="00A76F9F"/>
    <w:rsid w:val="00A77539"/>
    <w:rsid w:val="00A96B3C"/>
    <w:rsid w:val="00AA6BF6"/>
    <w:rsid w:val="00AB49F5"/>
    <w:rsid w:val="00AF6AB4"/>
    <w:rsid w:val="00B079AE"/>
    <w:rsid w:val="00B173DF"/>
    <w:rsid w:val="00B50E36"/>
    <w:rsid w:val="00B62901"/>
    <w:rsid w:val="00B6756C"/>
    <w:rsid w:val="00BA2628"/>
    <w:rsid w:val="00BA7A8E"/>
    <w:rsid w:val="00BC1AF2"/>
    <w:rsid w:val="00C04B94"/>
    <w:rsid w:val="00C20BC6"/>
    <w:rsid w:val="00C20C8D"/>
    <w:rsid w:val="00C2139B"/>
    <w:rsid w:val="00C257D4"/>
    <w:rsid w:val="00C31299"/>
    <w:rsid w:val="00C33C45"/>
    <w:rsid w:val="00C42C8C"/>
    <w:rsid w:val="00C51B7D"/>
    <w:rsid w:val="00C541DA"/>
    <w:rsid w:val="00C5784B"/>
    <w:rsid w:val="00C5794A"/>
    <w:rsid w:val="00C63C1D"/>
    <w:rsid w:val="00C640CA"/>
    <w:rsid w:val="00C64EA8"/>
    <w:rsid w:val="00C8395B"/>
    <w:rsid w:val="00C9529A"/>
    <w:rsid w:val="00CD16A7"/>
    <w:rsid w:val="00CD5A2F"/>
    <w:rsid w:val="00CE41A5"/>
    <w:rsid w:val="00CF0147"/>
    <w:rsid w:val="00CF127C"/>
    <w:rsid w:val="00CF1673"/>
    <w:rsid w:val="00CF5F88"/>
    <w:rsid w:val="00D115E9"/>
    <w:rsid w:val="00D13AFB"/>
    <w:rsid w:val="00D15C3E"/>
    <w:rsid w:val="00D1620F"/>
    <w:rsid w:val="00D16BDB"/>
    <w:rsid w:val="00D20885"/>
    <w:rsid w:val="00D2104B"/>
    <w:rsid w:val="00D269C2"/>
    <w:rsid w:val="00D33F73"/>
    <w:rsid w:val="00D40D38"/>
    <w:rsid w:val="00D43703"/>
    <w:rsid w:val="00D465DC"/>
    <w:rsid w:val="00D56527"/>
    <w:rsid w:val="00D577C4"/>
    <w:rsid w:val="00D617BE"/>
    <w:rsid w:val="00D63BB6"/>
    <w:rsid w:val="00D729D0"/>
    <w:rsid w:val="00D954A2"/>
    <w:rsid w:val="00DA35B9"/>
    <w:rsid w:val="00DA4ECF"/>
    <w:rsid w:val="00DB2301"/>
    <w:rsid w:val="00DB639C"/>
    <w:rsid w:val="00DC2D47"/>
    <w:rsid w:val="00E0043F"/>
    <w:rsid w:val="00E10F4C"/>
    <w:rsid w:val="00E14207"/>
    <w:rsid w:val="00E1587F"/>
    <w:rsid w:val="00E26329"/>
    <w:rsid w:val="00E35F3F"/>
    <w:rsid w:val="00E62160"/>
    <w:rsid w:val="00E71458"/>
    <w:rsid w:val="00E73B46"/>
    <w:rsid w:val="00E74E0B"/>
    <w:rsid w:val="00E76C13"/>
    <w:rsid w:val="00E91817"/>
    <w:rsid w:val="00E92532"/>
    <w:rsid w:val="00E938DD"/>
    <w:rsid w:val="00E943DD"/>
    <w:rsid w:val="00EA313F"/>
    <w:rsid w:val="00ED1851"/>
    <w:rsid w:val="00ED20B9"/>
    <w:rsid w:val="00ED4DDD"/>
    <w:rsid w:val="00EF5349"/>
    <w:rsid w:val="00F06EDA"/>
    <w:rsid w:val="00F15E47"/>
    <w:rsid w:val="00F264F9"/>
    <w:rsid w:val="00F34B7F"/>
    <w:rsid w:val="00F460BB"/>
    <w:rsid w:val="00F57CB1"/>
    <w:rsid w:val="00F608F7"/>
    <w:rsid w:val="00FA18D5"/>
    <w:rsid w:val="00FA40F4"/>
    <w:rsid w:val="00FB60A0"/>
    <w:rsid w:val="00FC64EF"/>
    <w:rsid w:val="00FC651B"/>
    <w:rsid w:val="00FD3208"/>
    <w:rsid w:val="00FF1AEC"/>
    <w:rsid w:val="00FF63CE"/>
    <w:rsid w:val="00FF6E4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B6685C"/>
  <w15:chartTrackingRefBased/>
  <w15:docId w15:val="{B1D811AD-8D21-45E6-ABDE-F3469C59C2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8F6B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6514B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39"/>
    <w:rsid w:val="00A72B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basedOn w:val="Normale"/>
    <w:uiPriority w:val="34"/>
    <w:qFormat/>
    <w:rsid w:val="00E26329"/>
    <w:pPr>
      <w:ind w:left="720"/>
      <w:contextualSpacing/>
    </w:pPr>
  </w:style>
  <w:style w:type="paragraph" w:styleId="Intestazione">
    <w:name w:val="header"/>
    <w:basedOn w:val="Normale"/>
    <w:link w:val="IntestazioneCarattere"/>
    <w:uiPriority w:val="99"/>
    <w:unhideWhenUsed/>
    <w:rsid w:val="00423D1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423D10"/>
  </w:style>
  <w:style w:type="paragraph" w:styleId="Pidipagina">
    <w:name w:val="footer"/>
    <w:basedOn w:val="Normale"/>
    <w:link w:val="PidipaginaCarattere"/>
    <w:uiPriority w:val="99"/>
    <w:unhideWhenUsed/>
    <w:rsid w:val="00423D1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423D10"/>
  </w:style>
  <w:style w:type="paragraph" w:styleId="Testofumetto">
    <w:name w:val="Balloon Text"/>
    <w:basedOn w:val="Normale"/>
    <w:link w:val="TestofumettoCarattere"/>
    <w:uiPriority w:val="99"/>
    <w:semiHidden/>
    <w:unhideWhenUsed/>
    <w:rsid w:val="009B55B6"/>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9B55B6"/>
    <w:rPr>
      <w:rFonts w:ascii="Segoe UI" w:hAnsi="Segoe UI" w:cs="Segoe UI"/>
      <w:sz w:val="18"/>
      <w:szCs w:val="18"/>
    </w:rPr>
  </w:style>
  <w:style w:type="paragraph" w:styleId="Revisione">
    <w:name w:val="Revision"/>
    <w:hidden/>
    <w:uiPriority w:val="99"/>
    <w:semiHidden/>
    <w:rsid w:val="00457E19"/>
    <w:pPr>
      <w:spacing w:after="0" w:line="240" w:lineRule="auto"/>
    </w:pPr>
  </w:style>
  <w:style w:type="character" w:customStyle="1" w:styleId="Titolo1Carattere">
    <w:name w:val="Titolo 1 Carattere"/>
    <w:basedOn w:val="Carpredefinitoparagrafo"/>
    <w:link w:val="Titolo1"/>
    <w:uiPriority w:val="9"/>
    <w:rsid w:val="008F6B5E"/>
    <w:rPr>
      <w:rFonts w:asciiTheme="majorHAnsi" w:eastAsiaTheme="majorEastAsia" w:hAnsiTheme="majorHAnsi" w:cstheme="majorBidi"/>
      <w:color w:val="2F5496" w:themeColor="accent1" w:themeShade="BF"/>
      <w:sz w:val="32"/>
      <w:szCs w:val="32"/>
    </w:rPr>
  </w:style>
  <w:style w:type="character" w:styleId="Collegamentoipertestuale">
    <w:name w:val="Hyperlink"/>
    <w:basedOn w:val="Carpredefinitoparagrafo"/>
    <w:uiPriority w:val="99"/>
    <w:unhideWhenUsed/>
    <w:rsid w:val="008F6B5E"/>
    <w:rPr>
      <w:color w:val="0563C1" w:themeColor="hyperlink"/>
      <w:u w:val="single"/>
    </w:rPr>
  </w:style>
  <w:style w:type="character" w:styleId="Menzionenonrisolta">
    <w:name w:val="Unresolved Mention"/>
    <w:basedOn w:val="Carpredefinitoparagrafo"/>
    <w:uiPriority w:val="99"/>
    <w:semiHidden/>
    <w:unhideWhenUsed/>
    <w:rsid w:val="008F6B5E"/>
    <w:rPr>
      <w:color w:val="605E5C"/>
      <w:shd w:val="clear" w:color="auto" w:fill="E1DFDD"/>
    </w:rPr>
  </w:style>
  <w:style w:type="character" w:styleId="Collegamentovisitato">
    <w:name w:val="FollowedHyperlink"/>
    <w:basedOn w:val="Carpredefinitoparagrafo"/>
    <w:uiPriority w:val="99"/>
    <w:semiHidden/>
    <w:unhideWhenUsed/>
    <w:rsid w:val="008F6B5E"/>
    <w:rPr>
      <w:color w:val="954F72" w:themeColor="followedHyperlink"/>
      <w:u w:val="single"/>
    </w:rPr>
  </w:style>
  <w:style w:type="character" w:styleId="Enfasicorsivo">
    <w:name w:val="Emphasis"/>
    <w:basedOn w:val="Carpredefinitoparagrafo"/>
    <w:uiPriority w:val="20"/>
    <w:qFormat/>
    <w:rsid w:val="00A7349C"/>
    <w:rPr>
      <w:i/>
      <w:iCs/>
    </w:rPr>
  </w:style>
  <w:style w:type="character" w:customStyle="1" w:styleId="Titolo2Carattere">
    <w:name w:val="Titolo 2 Carattere"/>
    <w:basedOn w:val="Carpredefinitoparagrafo"/>
    <w:link w:val="Titolo2"/>
    <w:uiPriority w:val="9"/>
    <w:rsid w:val="006514BC"/>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jpe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microsoft.com/office/2011/relationships/people" Target="peop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8DADC5-3990-4C20-BEEE-1B675C233F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48</Pages>
  <Words>11384</Words>
  <Characters>64889</Characters>
  <Application>Microsoft Office Word</Application>
  <DocSecurity>0</DocSecurity>
  <Lines>540</Lines>
  <Paragraphs>152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76121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Silvio Agostino</dc:creator>
  <cp:keywords/>
  <dc:description/>
  <cp:lastModifiedBy>Silvio Agostino</cp:lastModifiedBy>
  <cp:revision>113</cp:revision>
  <dcterms:created xsi:type="dcterms:W3CDTF">2020-10-27T17:59:00Z</dcterms:created>
  <dcterms:modified xsi:type="dcterms:W3CDTF">2020-11-14T15:05:00Z</dcterms:modified>
</cp:coreProperties>
</file>