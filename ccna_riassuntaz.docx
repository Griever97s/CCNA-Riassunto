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rsidP="006514BC">
      <w:pPr>
        <w:pStyle w:val="Titolo2"/>
      </w:pPr>
      <w:r w:rsidRPr="00E26329">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 xml:space="preserve">Applicazione: http, pop3, </w:t>
      </w:r>
      <w:proofErr w:type="spellStart"/>
      <w:r>
        <w:t>smtp</w:t>
      </w:r>
      <w:proofErr w:type="spellEnd"/>
    </w:p>
    <w:p w14:paraId="3AD19495" w14:textId="1683C02A" w:rsidR="009065E3" w:rsidRDefault="009065E3" w:rsidP="009065E3">
      <w:r>
        <w:t xml:space="preserve">Trasporto: </w:t>
      </w:r>
      <w:proofErr w:type="spellStart"/>
      <w:r>
        <w:t>tcp</w:t>
      </w:r>
      <w:proofErr w:type="spellEnd"/>
      <w:r>
        <w:t xml:space="preserve">, </w:t>
      </w:r>
      <w:proofErr w:type="spellStart"/>
      <w:r>
        <w:t>udp</w:t>
      </w:r>
      <w:proofErr w:type="spellEnd"/>
    </w:p>
    <w:p w14:paraId="70FF5226" w14:textId="576FBAD6" w:rsidR="009065E3" w:rsidRPr="009065E3" w:rsidRDefault="009065E3" w:rsidP="009065E3">
      <w:r w:rsidRPr="009065E3">
        <w:t xml:space="preserve">Network: </w:t>
      </w:r>
      <w:proofErr w:type="spellStart"/>
      <w:r w:rsidRPr="009065E3">
        <w:t>ip</w:t>
      </w:r>
      <w:proofErr w:type="spellEnd"/>
      <w:r w:rsidRPr="009065E3">
        <w:t xml:space="preserve">, </w:t>
      </w:r>
      <w:proofErr w:type="spellStart"/>
      <w:r w:rsidRPr="009065E3">
        <w:t>icmp</w:t>
      </w:r>
      <w:proofErr w:type="spellEnd"/>
    </w:p>
    <w:p w14:paraId="151FE562" w14:textId="745F8AB1" w:rsidR="009065E3" w:rsidRDefault="009065E3" w:rsidP="009065E3">
      <w:r>
        <w:t>Data Link e Fisico (considerati insieme): ethernet, 802.11 (</w:t>
      </w:r>
      <w:proofErr w:type="spellStart"/>
      <w:r>
        <w:t>wi-fi</w:t>
      </w:r>
      <w:proofErr w:type="spellEnd"/>
      <w:r>
        <w:t>)</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 xml:space="preserve">TCP </w:t>
      </w:r>
      <w:proofErr w:type="spellStart"/>
      <w:r w:rsidRPr="00E26329">
        <w:rPr>
          <w:u w:val="single"/>
        </w:rPr>
        <w:t>overview</w:t>
      </w:r>
      <w:proofErr w:type="spellEnd"/>
      <w:r w:rsidRPr="00A72B2A">
        <w:t xml:space="preserve">: nel TCP </w:t>
      </w:r>
      <w:proofErr w:type="spellStart"/>
      <w:r w:rsidRPr="00A72B2A">
        <w:t>header</w:t>
      </w:r>
      <w:proofErr w:type="spellEnd"/>
      <w:r w:rsidRPr="00A72B2A">
        <w:t xml:space="preserve"> contiene un</w:t>
      </w:r>
      <w:r>
        <w:t xml:space="preserve"> </w:t>
      </w:r>
      <w:proofErr w:type="spellStart"/>
      <w:r>
        <w:t>num</w:t>
      </w:r>
      <w:proofErr w:type="spellEnd"/>
      <w:r>
        <w:t xml:space="preserve">. Sequenziale che permette a chi riceve il </w:t>
      </w:r>
      <w:proofErr w:type="spellStart"/>
      <w:r>
        <w:t>mex</w:t>
      </w:r>
      <w:proofErr w:type="spellEnd"/>
      <w:r>
        <w:t xml:space="preserve"> di capire se qualche pacchetto è andato perduto. Se </w:t>
      </w:r>
      <w:proofErr w:type="spellStart"/>
      <w:r>
        <w:t>cosi</w:t>
      </w:r>
      <w:proofErr w:type="spellEnd"/>
      <w:r>
        <w:t xml:space="preserve"> fosse viene </w:t>
      </w:r>
      <w:proofErr w:type="spellStart"/>
      <w:r>
        <w:t>ri</w:t>
      </w:r>
      <w:proofErr w:type="spellEnd"/>
      <w:r>
        <w:t>-richiesto e rimandato.</w:t>
      </w:r>
      <w:r w:rsidR="00E26329">
        <w:t xml:space="preserve"> (il </w:t>
      </w:r>
      <w:proofErr w:type="spellStart"/>
      <w:r w:rsidR="00E26329">
        <w:t>tcp</w:t>
      </w:r>
      <w:proofErr w:type="spellEnd"/>
      <w:r w:rsidR="00E26329">
        <w:t xml:space="preserve"> fornisce un servizio di </w:t>
      </w:r>
      <w:proofErr w:type="spellStart"/>
      <w:r w:rsidR="00E26329" w:rsidRPr="00E26329">
        <w:rPr>
          <w:b/>
          <w:bCs/>
        </w:rPr>
        <w:t>error</w:t>
      </w:r>
      <w:proofErr w:type="spellEnd"/>
      <w:r w:rsidR="00E26329" w:rsidRPr="00E26329">
        <w:rPr>
          <w:b/>
          <w:bCs/>
        </w:rPr>
        <w:t xml:space="preserve"> recovery</w:t>
      </w:r>
      <w:r w:rsidR="00E26329">
        <w:rPr>
          <w:b/>
          <w:bCs/>
        </w:rPr>
        <w:t xml:space="preserve"> </w:t>
      </w:r>
      <w:r w:rsidR="00E26329">
        <w:t xml:space="preserve">per il protocollo http del </w:t>
      </w:r>
      <w:proofErr w:type="spellStart"/>
      <w:r w:rsidR="00E26329">
        <w:t>lvl</w:t>
      </w:r>
      <w:proofErr w:type="spellEnd"/>
      <w:r w:rsidR="00E26329">
        <w:t xml:space="preserve"> superiore -&gt; </w:t>
      </w:r>
      <w:proofErr w:type="spellStart"/>
      <w:r w:rsidR="00E26329">
        <w:t>Adjacent</w:t>
      </w:r>
      <w:proofErr w:type="spellEnd"/>
      <w:r w:rsidR="00E26329">
        <w:t xml:space="preserve">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proofErr w:type="spellStart"/>
            <w:r>
              <w:t>Same</w:t>
            </w:r>
            <w:proofErr w:type="spellEnd"/>
            <w:r>
              <w:t xml:space="preserve"> Layer interaction</w:t>
            </w:r>
          </w:p>
        </w:tc>
        <w:tc>
          <w:tcPr>
            <w:tcW w:w="4814" w:type="dxa"/>
          </w:tcPr>
          <w:p w14:paraId="104A0A9E" w14:textId="65091293" w:rsidR="00A72B2A" w:rsidRDefault="00A72B2A" w:rsidP="009065E3">
            <w:r>
              <w:t xml:space="preserve">Due pc usano un protocollo per comunicare con lo stesso </w:t>
            </w:r>
            <w:proofErr w:type="spellStart"/>
            <w:r>
              <w:t>layer</w:t>
            </w:r>
            <w:proofErr w:type="spellEnd"/>
            <w:r>
              <w:t xml:space="preserve"> sull’altro pc. Il protocollo crea un </w:t>
            </w:r>
            <w:proofErr w:type="spellStart"/>
            <w:r>
              <w:t>header</w:t>
            </w:r>
            <w:proofErr w:type="spellEnd"/>
            <w:r>
              <w:t xml:space="preserve">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proofErr w:type="spellStart"/>
            <w:r>
              <w:t>Adjacent</w:t>
            </w:r>
            <w:proofErr w:type="spellEnd"/>
            <w:r>
              <w:t xml:space="preserve"> </w:t>
            </w:r>
            <w:proofErr w:type="spellStart"/>
            <w:r>
              <w:t>layer</w:t>
            </w:r>
            <w:proofErr w:type="spellEnd"/>
            <w:r>
              <w:t xml:space="preserve"> interaction</w:t>
            </w:r>
          </w:p>
        </w:tc>
        <w:tc>
          <w:tcPr>
            <w:tcW w:w="4814" w:type="dxa"/>
          </w:tcPr>
          <w:p w14:paraId="1764336F" w14:textId="4C039C7B" w:rsidR="00A72B2A" w:rsidRDefault="00A72B2A" w:rsidP="009065E3">
            <w:r>
              <w:t xml:space="preserve">Su un singolo pc il </w:t>
            </w:r>
            <w:proofErr w:type="spellStart"/>
            <w:r>
              <w:t>layer</w:t>
            </w:r>
            <w:proofErr w:type="spellEnd"/>
            <w:r>
              <w:t xml:space="preserve"> sotto mette a disposizione un servizio per il </w:t>
            </w:r>
            <w:proofErr w:type="spellStart"/>
            <w:r>
              <w:t>layer</w:t>
            </w:r>
            <w:proofErr w:type="spellEnd"/>
            <w:r>
              <w:t xml:space="preserve"> sopra. Il </w:t>
            </w:r>
            <w:proofErr w:type="spellStart"/>
            <w:r>
              <w:t>sw</w:t>
            </w:r>
            <w:proofErr w:type="spellEnd"/>
            <w:r>
              <w:t xml:space="preserve"> o </w:t>
            </w:r>
            <w:proofErr w:type="spellStart"/>
            <w:r>
              <w:t>hw</w:t>
            </w:r>
            <w:proofErr w:type="spellEnd"/>
            <w:r>
              <w:t xml:space="preserve"> implementano </w:t>
            </w:r>
            <w:r w:rsidR="00E26329">
              <w:t xml:space="preserve">la richiesta dei </w:t>
            </w:r>
            <w:proofErr w:type="spellStart"/>
            <w:r w:rsidR="00E26329">
              <w:t>layer</w:t>
            </w:r>
            <w:proofErr w:type="spellEnd"/>
            <w:r w:rsidR="00E26329">
              <w:t xml:space="preserve">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w:t>
      </w:r>
      <w:proofErr w:type="spellStart"/>
      <w:r w:rsidR="00423D10">
        <w:t>lvl</w:t>
      </w:r>
      <w:proofErr w:type="spellEnd"/>
      <w:r w:rsidR="00423D10">
        <w:t xml:space="preserve"> trasporto un </w:t>
      </w:r>
      <w:proofErr w:type="spellStart"/>
      <w:r w:rsidR="00423D10">
        <w:t>ip</w:t>
      </w:r>
      <w:proofErr w:type="spellEnd"/>
      <w:r w:rsidR="00423D10">
        <w:t xml:space="preserve"> </w:t>
      </w:r>
      <w:proofErr w:type="spellStart"/>
      <w:r w:rsidR="00423D10">
        <w:t>header</w:t>
      </w:r>
      <w:proofErr w:type="spellEnd"/>
      <w:r w:rsidR="00423D10">
        <w:t xml:space="preserve"> che contiene l’</w:t>
      </w:r>
      <w:proofErr w:type="spellStart"/>
      <w:r w:rsidR="00423D10">
        <w:t>ip</w:t>
      </w:r>
      <w:proofErr w:type="spellEnd"/>
      <w:r w:rsidR="00423D10">
        <w:t xml:space="preserve"> source e </w:t>
      </w:r>
      <w:proofErr w:type="spellStart"/>
      <w:r w:rsidR="00423D10">
        <w:t>destination</w:t>
      </w:r>
      <w:proofErr w:type="spellEnd"/>
      <w:r w:rsidR="00423D10">
        <w:t xml:space="preserve"> creando un </w:t>
      </w:r>
      <w:proofErr w:type="spellStart"/>
      <w:r w:rsidR="00423D10">
        <w:t>ip</w:t>
      </w:r>
      <w:proofErr w:type="spellEnd"/>
      <w:r w:rsidR="00423D10">
        <w:t xml:space="preserve"> </w:t>
      </w:r>
      <w:proofErr w:type="spellStart"/>
      <w:r w:rsidR="00423D10" w:rsidRPr="00423D10">
        <w:rPr>
          <w:b/>
          <w:bCs/>
        </w:rPr>
        <w:t>packet</w:t>
      </w:r>
      <w:proofErr w:type="spellEnd"/>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 xml:space="preserve">Larry </w:t>
      </w:r>
      <w:proofErr w:type="spellStart"/>
      <w:r w:rsidRPr="00E26329">
        <w:rPr>
          <w:lang w:val="en-US"/>
        </w:rPr>
        <w:t>incapsula</w:t>
      </w:r>
      <w:proofErr w:type="spellEnd"/>
      <w:r w:rsidRPr="00E26329">
        <w:rPr>
          <w:lang w:val="en-US"/>
        </w:rPr>
        <w:t xml:space="preserve"> </w:t>
      </w:r>
      <w:proofErr w:type="spellStart"/>
      <w:r w:rsidRPr="00E26329">
        <w:rPr>
          <w:lang w:val="en-US"/>
        </w:rPr>
        <w:t>l’ip</w:t>
      </w:r>
      <w:proofErr w:type="spellEnd"/>
      <w:r w:rsidRPr="00E26329">
        <w:rPr>
          <w:lang w:val="en-US"/>
        </w:rPr>
        <w:t xml:space="preserve"> packet</w:t>
      </w:r>
      <w:r>
        <w:rPr>
          <w:lang w:val="en-US"/>
        </w:rPr>
        <w:t xml:space="preserve"> con </w:t>
      </w:r>
      <w:proofErr w:type="spellStart"/>
      <w:r>
        <w:rPr>
          <w:lang w:val="en-US"/>
        </w:rPr>
        <w:t>l’ethernet</w:t>
      </w:r>
      <w:proofErr w:type="spellEnd"/>
      <w:r>
        <w:rPr>
          <w:lang w:val="en-US"/>
        </w:rPr>
        <w:t xml:space="preserve"> e trailer </w:t>
      </w:r>
      <w:proofErr w:type="spellStart"/>
      <w:r>
        <w:rPr>
          <w:lang w:val="en-US"/>
        </w:rPr>
        <w:t>creando</w:t>
      </w:r>
      <w:proofErr w:type="spellEnd"/>
      <w:r>
        <w:rPr>
          <w:lang w:val="en-US"/>
        </w:rPr>
        <w:t xml:space="preserve"> ethernet frame.</w:t>
      </w:r>
    </w:p>
    <w:p w14:paraId="3AF167F4" w14:textId="7B7EF6AD" w:rsidR="00E26329" w:rsidRDefault="00E26329" w:rsidP="009065E3">
      <w:r w:rsidRPr="00193873">
        <w:rPr>
          <w:b/>
          <w:bCs/>
        </w:rPr>
        <w:t>Step 2</w:t>
      </w:r>
      <w:r w:rsidRPr="00193873">
        <w:t xml:space="preserve">. </w:t>
      </w:r>
      <w:r w:rsidRPr="00E26329">
        <w:t xml:space="preserve">Larry </w:t>
      </w:r>
      <w:proofErr w:type="spellStart"/>
      <w:r w:rsidRPr="00E26329">
        <w:t>tasmettem</w:t>
      </w:r>
      <w:proofErr w:type="spellEnd"/>
      <w:r w:rsidRPr="00E26329">
        <w:t xml:space="preserve">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 xml:space="preserve">R1 </w:t>
      </w:r>
      <w:proofErr w:type="spellStart"/>
      <w:r w:rsidRPr="00193873">
        <w:rPr>
          <w:lang w:val="en-US"/>
        </w:rPr>
        <w:t>scapsula</w:t>
      </w:r>
      <w:proofErr w:type="spellEnd"/>
      <w:r w:rsidRPr="00193873">
        <w:rPr>
          <w:lang w:val="en-US"/>
        </w:rPr>
        <w:t xml:space="preserve"> </w:t>
      </w:r>
      <w:proofErr w:type="spellStart"/>
      <w:r w:rsidRPr="00193873">
        <w:rPr>
          <w:lang w:val="en-US"/>
        </w:rPr>
        <w:t>l’ip</w:t>
      </w:r>
      <w:proofErr w:type="spellEnd"/>
      <w:r w:rsidRPr="00193873">
        <w:rPr>
          <w:lang w:val="en-US"/>
        </w:rPr>
        <w:t xml:space="preserve"> packet </w:t>
      </w:r>
      <w:proofErr w:type="spellStart"/>
      <w:r w:rsidRPr="00193873">
        <w:rPr>
          <w:lang w:val="en-US"/>
        </w:rPr>
        <w:t>dall’ethernet</w:t>
      </w:r>
      <w:proofErr w:type="spellEnd"/>
      <w:r w:rsidRPr="00193873">
        <w:rPr>
          <w:lang w:val="en-US"/>
        </w:rPr>
        <w:t xml:space="preserve"> frame </w:t>
      </w:r>
      <w:proofErr w:type="spellStart"/>
      <w:r w:rsidRPr="00193873">
        <w:rPr>
          <w:lang w:val="en-US"/>
        </w:rPr>
        <w:t>rimuovendo</w:t>
      </w:r>
      <w:proofErr w:type="spellEnd"/>
      <w:r w:rsidRPr="00193873">
        <w:rPr>
          <w:lang w:val="en-US"/>
        </w:rPr>
        <w:t xml:space="preserve">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proofErr w:type="spellStart"/>
      <w:r>
        <w:t>Liv</w:t>
      </w:r>
      <w:proofErr w:type="spellEnd"/>
      <w:r>
        <w:t xml:space="preserve">. </w:t>
      </w:r>
      <w:proofErr w:type="spellStart"/>
      <w:r>
        <w:t>Appl</w:t>
      </w:r>
      <w:proofErr w:type="spellEnd"/>
      <w:r>
        <w:t>. -&gt; I dati sono dati.</w:t>
      </w:r>
    </w:p>
    <w:p w14:paraId="1186A645" w14:textId="456ECDE8" w:rsidR="00423D10" w:rsidRDefault="00423D10" w:rsidP="009065E3">
      <w:proofErr w:type="spellStart"/>
      <w:r>
        <w:t>Liv</w:t>
      </w:r>
      <w:proofErr w:type="spellEnd"/>
      <w:r>
        <w:t xml:space="preserve">. </w:t>
      </w:r>
      <w:proofErr w:type="spellStart"/>
      <w:r>
        <w:t>Trasp</w:t>
      </w:r>
      <w:proofErr w:type="spellEnd"/>
      <w:r>
        <w:t>. -&gt; I dati sono segmenti. (</w:t>
      </w:r>
      <w:proofErr w:type="spellStart"/>
      <w:r>
        <w:t>segment</w:t>
      </w:r>
      <w:proofErr w:type="spellEnd"/>
      <w:r>
        <w:t>)</w:t>
      </w:r>
    </w:p>
    <w:p w14:paraId="786E9691" w14:textId="46DE0BBB" w:rsidR="00423D10" w:rsidRDefault="00423D10" w:rsidP="009065E3">
      <w:proofErr w:type="spellStart"/>
      <w:r>
        <w:t>Liv</w:t>
      </w:r>
      <w:proofErr w:type="spellEnd"/>
      <w:r>
        <w:t>. Network -&gt; I dati sono pacchetti. (</w:t>
      </w:r>
      <w:proofErr w:type="spellStart"/>
      <w:r>
        <w:t>ip</w:t>
      </w:r>
      <w:proofErr w:type="spellEnd"/>
      <w:r>
        <w:t xml:space="preserve"> </w:t>
      </w:r>
      <w:proofErr w:type="spellStart"/>
      <w:r>
        <w:t>packet</w:t>
      </w:r>
      <w:proofErr w:type="spellEnd"/>
      <w:r>
        <w:t>)</w:t>
      </w:r>
    </w:p>
    <w:p w14:paraId="4F74E597" w14:textId="13466921" w:rsidR="00423D10" w:rsidRDefault="00423D10" w:rsidP="009065E3">
      <w:proofErr w:type="spellStart"/>
      <w:r>
        <w:t>Liv</w:t>
      </w:r>
      <w:proofErr w:type="spellEnd"/>
      <w:r>
        <w:t>. Data -&gt; I dati sono frame.</w:t>
      </w:r>
    </w:p>
    <w:p w14:paraId="0F3BDA94" w14:textId="6501B67C" w:rsidR="00423D10" w:rsidRDefault="00423D10" w:rsidP="009065E3">
      <w:r>
        <w:t xml:space="preserve">Il </w:t>
      </w:r>
      <w:proofErr w:type="spellStart"/>
      <w:r>
        <w:t>lvl</w:t>
      </w:r>
      <w:proofErr w:type="spellEnd"/>
      <w:r>
        <w:t xml:space="preserve"> </w:t>
      </w:r>
      <w:proofErr w:type="spellStart"/>
      <w:r w:rsidRPr="00423D10">
        <w:rPr>
          <w:b/>
          <w:bCs/>
        </w:rPr>
        <w:t>Trasp</w:t>
      </w:r>
      <w:proofErr w:type="spellEnd"/>
      <w:r w:rsidRPr="00423D10">
        <w:rPr>
          <w:b/>
          <w:bCs/>
        </w:rPr>
        <w:t>. e Network</w:t>
      </w:r>
      <w:r>
        <w:t xml:space="preserve"> hanno un </w:t>
      </w:r>
      <w:proofErr w:type="spellStart"/>
      <w:r w:rsidRPr="00423D10">
        <w:rPr>
          <w:b/>
          <w:bCs/>
          <w:u w:val="single"/>
        </w:rPr>
        <w:t>header</w:t>
      </w:r>
      <w:proofErr w:type="spellEnd"/>
      <w:r>
        <w:t xml:space="preserve">, mentre </w:t>
      </w:r>
      <w:r w:rsidRPr="00423D10">
        <w:rPr>
          <w:b/>
          <w:bCs/>
        </w:rPr>
        <w:t>Data</w:t>
      </w:r>
      <w:r>
        <w:t xml:space="preserve"> ha </w:t>
      </w:r>
      <w:proofErr w:type="spellStart"/>
      <w:r w:rsidRPr="00423D10">
        <w:rPr>
          <w:b/>
          <w:bCs/>
          <w:u w:val="single"/>
        </w:rPr>
        <w:t>header</w:t>
      </w:r>
      <w:proofErr w:type="spellEnd"/>
      <w:r w:rsidRPr="00423D10">
        <w:rPr>
          <w:b/>
          <w:bCs/>
          <w:u w:val="single"/>
        </w:rPr>
        <w:t xml:space="preserve">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proofErr w:type="spellStart"/>
      <w:r w:rsidRPr="00E74E0B">
        <w:rPr>
          <w:b/>
          <w:bCs/>
        </w:rPr>
        <w:t>Typical</w:t>
      </w:r>
      <w:proofErr w:type="spellEnd"/>
      <w:r w:rsidRPr="00E74E0B">
        <w:rPr>
          <w:b/>
          <w:bCs/>
        </w:rPr>
        <w:t xml:space="preserve"> Enterprise </w:t>
      </w:r>
      <w:proofErr w:type="spellStart"/>
      <w:r w:rsidRPr="00E74E0B">
        <w:rPr>
          <w:b/>
          <w:bCs/>
        </w:rPr>
        <w:t>Lan</w:t>
      </w:r>
      <w:proofErr w:type="spellEnd"/>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w:t>
      </w:r>
      <w:proofErr w:type="spellStart"/>
      <w:r w:rsidRPr="00AB49F5">
        <w:t>form</w:t>
      </w:r>
      <w:proofErr w:type="spellEnd"/>
      <w:r w:rsidRPr="00AB49F5">
        <w:t xml:space="preserve"> </w:t>
      </w:r>
      <w:proofErr w:type="spellStart"/>
      <w:r w:rsidRPr="00AB49F5">
        <w:t>factor</w:t>
      </w:r>
      <w:proofErr w:type="spellEnd"/>
      <w:r w:rsidRPr="00AB49F5">
        <w:t xml:space="preserve"> per un ricetrasmettitore pe</w:t>
      </w:r>
      <w:r>
        <w:t>r interfacce gigabit. Più largo degli SFP.</w:t>
      </w:r>
    </w:p>
    <w:p w14:paraId="05FB1370" w14:textId="098211A4" w:rsidR="00AB49F5" w:rsidRDefault="00AB49F5" w:rsidP="00AB49F5">
      <w:r w:rsidRPr="007A3BBC">
        <w:rPr>
          <w:b/>
          <w:bCs/>
        </w:rPr>
        <w:t xml:space="preserve">Small Form </w:t>
      </w:r>
      <w:proofErr w:type="spellStart"/>
      <w:r w:rsidRPr="007A3BBC">
        <w:rPr>
          <w:b/>
          <w:bCs/>
        </w:rPr>
        <w:t>Pluggable</w:t>
      </w:r>
      <w:proofErr w:type="spellEnd"/>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 xml:space="preserve">Small Form </w:t>
      </w:r>
      <w:proofErr w:type="spellStart"/>
      <w:r w:rsidRPr="007A3BBC">
        <w:rPr>
          <w:b/>
          <w:bCs/>
        </w:rPr>
        <w:t>Pluggable</w:t>
      </w:r>
      <w:proofErr w:type="spellEnd"/>
      <w:r w:rsidRPr="007A3BBC">
        <w:rPr>
          <w:b/>
          <w:bCs/>
        </w:rPr>
        <w:t xml:space="preserv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proofErr w:type="spellStart"/>
      <w:r w:rsidRPr="007A3BBC">
        <w:rPr>
          <w:b/>
          <w:bCs/>
        </w:rPr>
        <w:t>Straight</w:t>
      </w:r>
      <w:proofErr w:type="spellEnd"/>
      <w:r w:rsidRPr="007A3BBC">
        <w:rPr>
          <w:b/>
          <w:bCs/>
        </w:rPr>
        <w:t xml:space="preserve"> </w:t>
      </w:r>
      <w:proofErr w:type="spellStart"/>
      <w:r w:rsidRPr="007A3BBC">
        <w:rPr>
          <w:b/>
          <w:bCs/>
        </w:rPr>
        <w:t>Through</w:t>
      </w:r>
      <w:proofErr w:type="spellEnd"/>
      <w:r w:rsidRPr="007A3BBC">
        <w:rPr>
          <w:b/>
          <w:bCs/>
        </w:rPr>
        <w:t xml:space="preserve">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 xml:space="preserve">Esistono due tipi di cavi in fibra: </w:t>
      </w:r>
      <w:proofErr w:type="spellStart"/>
      <w:r>
        <w:t>multimode</w:t>
      </w:r>
      <w:proofErr w:type="spellEnd"/>
      <w:r>
        <w:t xml:space="preserve"> </w:t>
      </w:r>
      <w:proofErr w:type="spellStart"/>
      <w:r>
        <w:t>fiber</w:t>
      </w:r>
      <w:proofErr w:type="spellEnd"/>
      <w:r>
        <w:t xml:space="preserve"> e single mode </w:t>
      </w:r>
      <w:proofErr w:type="spellStart"/>
      <w:r>
        <w:t>fiber</w:t>
      </w:r>
      <w:proofErr w:type="spellEnd"/>
      <w:r>
        <w:t>.</w:t>
      </w:r>
    </w:p>
    <w:p w14:paraId="60AB2060" w14:textId="5F69C2D0" w:rsidR="00DA4ECF" w:rsidRDefault="00DA4ECF" w:rsidP="009065E3">
      <w:proofErr w:type="spellStart"/>
      <w:r>
        <w:t>Multimode</w:t>
      </w:r>
      <w:proofErr w:type="spellEnd"/>
      <w:r>
        <w:t xml:space="preserv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 xml:space="preserve">Vista in dettaglio degli Ethernet </w:t>
      </w:r>
      <w:proofErr w:type="spellStart"/>
      <w:r w:rsidRPr="000F7A2B">
        <w:rPr>
          <w:b/>
          <w:bCs/>
        </w:rPr>
        <w:t>Header</w:t>
      </w:r>
      <w:proofErr w:type="spellEnd"/>
      <w:r w:rsidRPr="000F7A2B">
        <w:rPr>
          <w:b/>
          <w:bCs/>
        </w:rPr>
        <w:t xml:space="preserve">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proofErr w:type="spellStart"/>
            <w:r w:rsidRPr="000F7A2B">
              <w:rPr>
                <w:b/>
                <w:bCs/>
              </w:rPr>
              <w:t>Description</w:t>
            </w:r>
            <w:proofErr w:type="spellEnd"/>
          </w:p>
        </w:tc>
      </w:tr>
      <w:tr w:rsidR="000F7A2B" w14:paraId="6CF79227" w14:textId="77777777" w:rsidTr="000F7A2B">
        <w:tc>
          <w:tcPr>
            <w:tcW w:w="3209" w:type="dxa"/>
          </w:tcPr>
          <w:p w14:paraId="54C35A84" w14:textId="2C288596" w:rsidR="000F7A2B" w:rsidRDefault="000F7A2B" w:rsidP="009065E3">
            <w:proofErr w:type="spellStart"/>
            <w:r>
              <w:t>Preamble</w:t>
            </w:r>
            <w:proofErr w:type="spellEnd"/>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 xml:space="preserve">Start Frame </w:t>
            </w:r>
            <w:proofErr w:type="spellStart"/>
            <w:r>
              <w:t>Delimiter</w:t>
            </w:r>
            <w:proofErr w:type="spellEnd"/>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 xml:space="preserve">Significa che il </w:t>
            </w:r>
            <w:proofErr w:type="spellStart"/>
            <w:r>
              <w:t>prox</w:t>
            </w:r>
            <w:proofErr w:type="spellEnd"/>
            <w:r>
              <w:t xml:space="preserve"> byte è l’inizio del </w:t>
            </w:r>
            <w:proofErr w:type="spellStart"/>
            <w:r>
              <w:t>Destination</w:t>
            </w:r>
            <w:proofErr w:type="spellEnd"/>
            <w:r>
              <w:t xml:space="preserve"> MAC </w:t>
            </w:r>
            <w:proofErr w:type="spellStart"/>
            <w:r>
              <w:t>Address</w:t>
            </w:r>
            <w:proofErr w:type="spellEnd"/>
            <w:r>
              <w:t>.</w:t>
            </w:r>
          </w:p>
        </w:tc>
      </w:tr>
      <w:tr w:rsidR="000F7A2B" w14:paraId="4D670E52" w14:textId="77777777" w:rsidTr="000F7A2B">
        <w:tc>
          <w:tcPr>
            <w:tcW w:w="3209" w:type="dxa"/>
          </w:tcPr>
          <w:p w14:paraId="3F526F1A" w14:textId="0002FBA6" w:rsidR="000F7A2B" w:rsidRDefault="000F7A2B" w:rsidP="009065E3">
            <w:proofErr w:type="spellStart"/>
            <w:r>
              <w:t>Destination</w:t>
            </w:r>
            <w:proofErr w:type="spellEnd"/>
            <w:r>
              <w:t xml:space="preserve"> MAC </w:t>
            </w:r>
            <w:proofErr w:type="spellStart"/>
            <w:r>
              <w:t>Address</w:t>
            </w:r>
            <w:proofErr w:type="spellEnd"/>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 xml:space="preserve">Sorce MAC </w:t>
            </w:r>
            <w:proofErr w:type="spellStart"/>
            <w:r>
              <w:t>Address</w:t>
            </w:r>
            <w:proofErr w:type="spellEnd"/>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proofErr w:type="spellStart"/>
            <w:r>
              <w:t>Type</w:t>
            </w:r>
            <w:proofErr w:type="spellEnd"/>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 xml:space="preserve">Dati dal </w:t>
            </w:r>
            <w:proofErr w:type="spellStart"/>
            <w:r>
              <w:t>lvl</w:t>
            </w:r>
            <w:proofErr w:type="spellEnd"/>
            <w:r>
              <w:t xml:space="preserve"> più in alto di solito un L3PDU.</w:t>
            </w:r>
          </w:p>
        </w:tc>
      </w:tr>
      <w:tr w:rsidR="000F7A2B" w14:paraId="1B70005A" w14:textId="77777777" w:rsidTr="000F7A2B">
        <w:tc>
          <w:tcPr>
            <w:tcW w:w="3209" w:type="dxa"/>
          </w:tcPr>
          <w:p w14:paraId="669114AE" w14:textId="68A19833" w:rsidR="000F7A2B" w:rsidRDefault="00737CBC" w:rsidP="009065E3">
            <w:r>
              <w:t xml:space="preserve">Frame Check </w:t>
            </w:r>
            <w:proofErr w:type="spellStart"/>
            <w:r>
              <w:t>Sequence</w:t>
            </w:r>
            <w:proofErr w:type="spellEnd"/>
            <w:r>
              <w:t xml:space="preserv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w:t>
      </w:r>
      <w:proofErr w:type="spellStart"/>
      <w:r w:rsidR="00737CBC">
        <w:t>Unicast</w:t>
      </w:r>
      <w:proofErr w:type="spellEnd"/>
      <w:r w:rsidR="00737CBC">
        <w:t xml:space="preserve"> MAC </w:t>
      </w:r>
      <w:proofErr w:type="spellStart"/>
      <w:r w:rsidR="00737CBC">
        <w:t>Address</w:t>
      </w:r>
      <w:proofErr w:type="spellEnd"/>
      <w:r w:rsidR="00737CBC">
        <w:t xml:space="preserve">.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 xml:space="preserve">Gli altri 3 byte li assegnano in modo univoco da loro, creando il MAC </w:t>
      </w:r>
      <w:proofErr w:type="spellStart"/>
      <w:r w:rsidR="00E76C13">
        <w:t>Address</w:t>
      </w:r>
      <w:proofErr w:type="spellEnd"/>
      <w:r w:rsidR="00E76C13">
        <w:t>.</w:t>
      </w:r>
    </w:p>
    <w:p w14:paraId="4E499B1E" w14:textId="5FE477D0" w:rsidR="00E76C13" w:rsidRDefault="00E76C13" w:rsidP="009065E3">
      <w:r>
        <w:t xml:space="preserve">Oltre agli indirizzi </w:t>
      </w:r>
      <w:proofErr w:type="spellStart"/>
      <w:r>
        <w:t>Unicast</w:t>
      </w:r>
      <w:proofErr w:type="spellEnd"/>
      <w:r>
        <w:t xml:space="preserve"> l’ethernet usa anche i </w:t>
      </w:r>
      <w:r w:rsidRPr="00E76C13">
        <w:rPr>
          <w:b/>
          <w:bCs/>
        </w:rPr>
        <w:t xml:space="preserve">Group </w:t>
      </w:r>
      <w:proofErr w:type="spellStart"/>
      <w:r w:rsidRPr="00E76C13">
        <w:rPr>
          <w:b/>
          <w:bCs/>
        </w:rPr>
        <w:t>Addresses</w:t>
      </w:r>
      <w:proofErr w:type="spellEnd"/>
      <w:r>
        <w:t xml:space="preserve">, che identificano più di una LAN Interface Card. Un frame inviato ad uno di questi indirizzi verrà consegnato a un piccolo gruppo di device connessi alla LAN oppure a tutti. Infatti la IEEE definisce due categorie di Group </w:t>
      </w:r>
      <w:proofErr w:type="spellStart"/>
      <w:r>
        <w:t>Addresses</w:t>
      </w:r>
      <w:proofErr w:type="spellEnd"/>
      <w:r>
        <w:t>:</w:t>
      </w:r>
    </w:p>
    <w:p w14:paraId="5AD55D53" w14:textId="25FEA0D0" w:rsidR="00E76C13" w:rsidRDefault="00E76C13" w:rsidP="009065E3">
      <w:r>
        <w:tab/>
      </w:r>
      <w:r w:rsidRPr="00E76C13">
        <w:rPr>
          <w:b/>
          <w:bCs/>
        </w:rPr>
        <w:t xml:space="preserve">Broadcast </w:t>
      </w:r>
      <w:proofErr w:type="spellStart"/>
      <w:r w:rsidRPr="00E76C13">
        <w:rPr>
          <w:b/>
          <w:bCs/>
        </w:rPr>
        <w:t>Address</w:t>
      </w:r>
      <w:proofErr w:type="spellEnd"/>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 xml:space="preserve">Multicast </w:t>
      </w:r>
      <w:proofErr w:type="spellStart"/>
      <w:r w:rsidRPr="00E76C13">
        <w:rPr>
          <w:b/>
          <w:bCs/>
        </w:rPr>
        <w:t>Address</w:t>
      </w:r>
      <w:proofErr w:type="spellEnd"/>
      <w:r>
        <w:t xml:space="preserve">: i frame inviati a un </w:t>
      </w:r>
      <w:proofErr w:type="spellStart"/>
      <w:r>
        <w:t>multicast</w:t>
      </w:r>
      <w:proofErr w:type="spellEnd"/>
      <w:r>
        <w:t xml:space="preserve"> </w:t>
      </w:r>
      <w:proofErr w:type="spellStart"/>
      <w:r>
        <w:t>address</w:t>
      </w:r>
      <w:proofErr w:type="spellEnd"/>
      <w:r>
        <w:t xml:space="preserve">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proofErr w:type="spellStart"/>
      <w:r w:rsidRPr="00A223DA">
        <w:rPr>
          <w:b/>
          <w:bCs/>
        </w:rPr>
        <w:t>Error</w:t>
      </w:r>
      <w:proofErr w:type="spellEnd"/>
      <w:r w:rsidRPr="00A223DA">
        <w:rPr>
          <w:b/>
          <w:bCs/>
        </w:rPr>
        <w:t xml:space="preserve"> </w:t>
      </w:r>
      <w:proofErr w:type="spellStart"/>
      <w:r w:rsidRPr="00A223DA">
        <w:rPr>
          <w:b/>
          <w:bCs/>
        </w:rPr>
        <w:t>Detection</w:t>
      </w:r>
      <w:proofErr w:type="spellEnd"/>
      <w:r w:rsidRPr="00A223DA">
        <w:rPr>
          <w:b/>
          <w:bCs/>
        </w:rPr>
        <w:t xml:space="preserve">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xml:space="preserve">: algoritmo di </w:t>
      </w:r>
      <w:proofErr w:type="spellStart"/>
      <w:r>
        <w:t>Collision</w:t>
      </w:r>
      <w:proofErr w:type="spellEnd"/>
      <w:r>
        <w:t xml:space="preserve"> </w:t>
      </w:r>
      <w:proofErr w:type="spellStart"/>
      <w:r>
        <w:t>Detection</w:t>
      </w:r>
      <w:proofErr w:type="spellEnd"/>
      <w:r>
        <w:t xml:space="preserve"> utilizzato </w:t>
      </w:r>
      <w:proofErr w:type="spellStart"/>
      <w:r>
        <w:t>nell’half</w:t>
      </w:r>
      <w:proofErr w:type="spellEnd"/>
      <w:r>
        <w:t xml:space="preserve">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 xml:space="preserve">Prima inviano un Jamming </w:t>
      </w:r>
      <w:proofErr w:type="spellStart"/>
      <w:r>
        <w:t>signal</w:t>
      </w:r>
      <w:proofErr w:type="spellEnd"/>
      <w:r>
        <w:t xml:space="preserve">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 xml:space="preserve">Definisce gli standard del </w:t>
      </w:r>
      <w:proofErr w:type="spellStart"/>
      <w:r>
        <w:t>lvl</w:t>
      </w:r>
      <w:proofErr w:type="spellEnd"/>
      <w:r>
        <w:t xml:space="preserve"> Fisico e i protocolli del </w:t>
      </w:r>
      <w:proofErr w:type="spellStart"/>
      <w:r>
        <w:t>lvl</w:t>
      </w:r>
      <w:proofErr w:type="spellEnd"/>
      <w:r>
        <w:t xml:space="preserve">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93873">
        <w:rPr>
          <w:b/>
          <w:bCs/>
        </w:rPr>
        <w:t>Leased</w:t>
      </w:r>
      <w:proofErr w:type="spellEnd"/>
      <w:r w:rsidRPr="00193873">
        <w:rPr>
          <w:b/>
          <w:bCs/>
        </w:rPr>
        <w:t xml:space="preserve">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w:t>
      </w:r>
      <w:proofErr w:type="spellStart"/>
      <w:r>
        <w:t>Leased</w:t>
      </w:r>
      <w:proofErr w:type="spellEnd"/>
      <w:r>
        <w:t xml:space="preserve">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proofErr w:type="spellStart"/>
      <w:r>
        <w:t>Leased</w:t>
      </w:r>
      <w:proofErr w:type="spellEnd"/>
      <w:r>
        <w:t xml:space="preserve"> Line garantisce di spedire i bit fisicamente (</w:t>
      </w:r>
      <w:proofErr w:type="spellStart"/>
      <w:r>
        <w:t>Lvl</w:t>
      </w:r>
      <w:proofErr w:type="spellEnd"/>
      <w:r>
        <w:t xml:space="preserve"> Fisico), ma non definisce un protocollo di </w:t>
      </w:r>
      <w:proofErr w:type="spellStart"/>
      <w:r>
        <w:t>Lvl</w:t>
      </w:r>
      <w:proofErr w:type="spellEnd"/>
      <w:r>
        <w:t xml:space="preserve"> Data, per questo motivo alcune organizzazioni hanno creato due protocolli per controllare le </w:t>
      </w:r>
      <w:proofErr w:type="spellStart"/>
      <w:r>
        <w:t>LeasedLine</w:t>
      </w:r>
      <w:proofErr w:type="spellEnd"/>
      <w:r>
        <w:t xml:space="preserve">: </w:t>
      </w:r>
      <w:r w:rsidRPr="00133B95">
        <w:rPr>
          <w:b/>
          <w:bCs/>
        </w:rPr>
        <w:t xml:space="preserve">High-Level Data Link Control </w:t>
      </w:r>
      <w:r>
        <w:t xml:space="preserve">(HDLC) e </w:t>
      </w:r>
      <w:r w:rsidRPr="00133B95">
        <w:rPr>
          <w:b/>
          <w:bCs/>
        </w:rPr>
        <w:t xml:space="preserve">Point-to-Point </w:t>
      </w:r>
      <w:proofErr w:type="spellStart"/>
      <w:r w:rsidRPr="00133B95">
        <w:rPr>
          <w:b/>
          <w:bCs/>
        </w:rPr>
        <w:t>Protocol</w:t>
      </w:r>
      <w:proofErr w:type="spellEnd"/>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w:t>
      </w:r>
      <w:proofErr w:type="spellStart"/>
      <w:r>
        <w:t>lvl</w:t>
      </w:r>
      <w:proofErr w:type="spellEnd"/>
      <w:r>
        <w:t xml:space="preserve">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proofErr w:type="spellStart"/>
      <w:r w:rsidR="00133B95" w:rsidRPr="00133B95">
        <w:rPr>
          <w:b/>
          <w:bCs/>
        </w:rPr>
        <w:t>destination</w:t>
      </w:r>
      <w:proofErr w:type="spellEnd"/>
      <w:r w:rsidR="00133B95" w:rsidRPr="00133B95">
        <w:rPr>
          <w:b/>
          <w:bCs/>
        </w:rPr>
        <w:t xml:space="preserve"> </w:t>
      </w:r>
      <w:proofErr w:type="spellStart"/>
      <w:r w:rsidR="00133B95" w:rsidRPr="00133B95">
        <w:rPr>
          <w:b/>
          <w:bCs/>
        </w:rPr>
        <w:t>address</w:t>
      </w:r>
      <w:proofErr w:type="spellEnd"/>
      <w:r w:rsidR="00133B95" w:rsidRPr="00133B95">
        <w:rPr>
          <w:b/>
          <w:bCs/>
        </w:rPr>
        <w:t xml:space="preserve">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w:t>
      </w:r>
      <w:proofErr w:type="spellStart"/>
      <w:r>
        <w:t>Org</w:t>
      </w:r>
      <w:proofErr w:type="spellEnd"/>
      <w:r>
        <w:t xml:space="preserve">. for </w:t>
      </w:r>
      <w:proofErr w:type="spellStart"/>
      <w:r>
        <w:t>Standardization</w:t>
      </w:r>
      <w:proofErr w:type="spellEnd"/>
      <w:r>
        <w:t xml:space="preserve"> (ISO). ISO </w:t>
      </w:r>
      <w:r w:rsidRPr="006B4D37">
        <w:rPr>
          <w:b/>
          <w:bCs/>
        </w:rPr>
        <w:t>non</w:t>
      </w:r>
      <w:r>
        <w:t xml:space="preserve"> ha implementato un </w:t>
      </w:r>
      <w:proofErr w:type="spellStart"/>
      <w:r>
        <w:t>Type</w:t>
      </w:r>
      <w:proofErr w:type="spellEnd"/>
      <w:r>
        <w:t xml:space="preserv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xml:space="preserve">. PC1 incapsula il </w:t>
      </w:r>
      <w:proofErr w:type="spellStart"/>
      <w:r>
        <w:t>packet</w:t>
      </w:r>
      <w:proofErr w:type="spellEnd"/>
      <w:r>
        <w:t xml:space="preserve"> in un ethernet frame che ha MAC </w:t>
      </w:r>
      <w:proofErr w:type="spellStart"/>
      <w:r>
        <w:t>Address</w:t>
      </w:r>
      <w:proofErr w:type="spellEnd"/>
      <w:r>
        <w:t xml:space="preserve">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w:t>
      </w:r>
      <w:proofErr w:type="spellStart"/>
      <w:r>
        <w:t>packet</w:t>
      </w:r>
      <w:proofErr w:type="spellEnd"/>
      <w:r>
        <w:t xml:space="preserve"> nell’HDLC </w:t>
      </w:r>
      <w:proofErr w:type="spellStart"/>
      <w:r>
        <w:t>header</w:t>
      </w:r>
      <w:proofErr w:type="spellEnd"/>
      <w:r>
        <w:t xml:space="preserve"> e trailer e spedisce a R2.</w:t>
      </w:r>
    </w:p>
    <w:p w14:paraId="6496A888" w14:textId="6E10EE93" w:rsidR="006B4D37" w:rsidRDefault="006B4D37" w:rsidP="006B4D37">
      <w:r w:rsidRPr="006B4D37">
        <w:rPr>
          <w:b/>
          <w:bCs/>
        </w:rPr>
        <w:t xml:space="preserve">Step 3. </w:t>
      </w:r>
      <w:r w:rsidR="00206C7D">
        <w:t xml:space="preserve">R2 toglie l’HDLC ed incapsula il </w:t>
      </w:r>
      <w:proofErr w:type="spellStart"/>
      <w:r w:rsidR="00206C7D">
        <w:t>packet</w:t>
      </w:r>
      <w:proofErr w:type="spellEnd"/>
      <w:r w:rsidR="00206C7D">
        <w:t xml:space="preserve"> nell’ethernet frame che ha il MAC del PC2, e glielo manda.</w:t>
      </w:r>
    </w:p>
    <w:p w14:paraId="1A9D7C55" w14:textId="3F8BD3DC" w:rsidR="00206C7D" w:rsidRDefault="00206C7D" w:rsidP="006B4D37">
      <w:r>
        <w:t xml:space="preserve">In sintesi, una </w:t>
      </w:r>
      <w:proofErr w:type="spellStart"/>
      <w:r>
        <w:t>leased</w:t>
      </w:r>
      <w:proofErr w:type="spellEnd"/>
      <w:r>
        <w:t xml:space="preserve">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5C3E">
        <w:rPr>
          <w:b/>
          <w:bCs/>
        </w:rPr>
        <w:t>EoMPLS</w:t>
      </w:r>
      <w:proofErr w:type="spellEnd"/>
      <w:r>
        <w:rPr>
          <w:b/>
          <w:bCs/>
        </w:rPr>
        <w:t xml:space="preserve">: Ethernet over </w:t>
      </w:r>
      <w:proofErr w:type="spellStart"/>
      <w:r>
        <w:rPr>
          <w:b/>
          <w:bCs/>
        </w:rPr>
        <w:t>Multiprotocol</w:t>
      </w:r>
      <w:proofErr w:type="spellEnd"/>
      <w:r>
        <w:rPr>
          <w:b/>
          <w:bCs/>
        </w:rPr>
        <w:t xml:space="preserve">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 xml:space="preserve">PC1 incapsula il </w:t>
      </w:r>
      <w:proofErr w:type="spellStart"/>
      <w:r>
        <w:t>packet</w:t>
      </w:r>
      <w:proofErr w:type="spellEnd"/>
      <w:r>
        <w:t xml:space="preserve"> in un ethernet frame che ha il MAC </w:t>
      </w:r>
      <w:proofErr w:type="spellStart"/>
      <w:r>
        <w:t>Address</w:t>
      </w:r>
      <w:proofErr w:type="spellEnd"/>
      <w:r>
        <w:t xml:space="preserve"> di R1.</w:t>
      </w:r>
    </w:p>
    <w:p w14:paraId="16A86A08" w14:textId="4D1C3ADF" w:rsidR="00D15C3E" w:rsidRDefault="00D15C3E" w:rsidP="006B4D37">
      <w:r w:rsidRPr="00E35F3F">
        <w:rPr>
          <w:b/>
          <w:bCs/>
        </w:rPr>
        <w:t>Step. 2</w:t>
      </w:r>
      <w:r w:rsidRPr="00D15C3E">
        <w:t>: R1 rimuove l’ethernet frame e</w:t>
      </w:r>
      <w:r>
        <w:t xml:space="preserve">d incapsula il </w:t>
      </w:r>
      <w:proofErr w:type="spellStart"/>
      <w:r>
        <w:t>packet</w:t>
      </w:r>
      <w:proofErr w:type="spellEnd"/>
      <w:r>
        <w:t xml:space="preserve"> con il suo ethernet frame. La destinazione è il MAC di R2, e la sorgente è il MAC di R1. R1 spedisce tramite il servizio di </w:t>
      </w:r>
      <w:proofErr w:type="spellStart"/>
      <w:r>
        <w:t>EoMPLS</w:t>
      </w:r>
      <w:proofErr w:type="spellEnd"/>
      <w:r>
        <w:t xml:space="preserve">  a R2.</w:t>
      </w:r>
    </w:p>
    <w:p w14:paraId="4F0B5580" w14:textId="0C372B84" w:rsidR="00D15C3E" w:rsidRDefault="00D15C3E" w:rsidP="006B4D37">
      <w:r w:rsidRPr="00E35F3F">
        <w:rPr>
          <w:b/>
          <w:bCs/>
        </w:rPr>
        <w:t>Step. 3</w:t>
      </w:r>
      <w:r w:rsidRPr="00D15C3E">
        <w:t xml:space="preserve">: R2 toglie l’ethernet frame dal </w:t>
      </w:r>
      <w:proofErr w:type="spellStart"/>
      <w:r w:rsidRPr="00D15C3E">
        <w:t>packet</w:t>
      </w:r>
      <w:proofErr w:type="spellEnd"/>
      <w:r w:rsidRPr="00D15C3E">
        <w: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 xml:space="preserve">In particolare, il </w:t>
      </w:r>
      <w:proofErr w:type="spellStart"/>
      <w:r>
        <w:t>lvl</w:t>
      </w:r>
      <w:proofErr w:type="spellEnd"/>
      <w:r>
        <w:t xml:space="preserve"> network specifica come i </w:t>
      </w:r>
      <w:proofErr w:type="spellStart"/>
      <w:r>
        <w:t>packets</w:t>
      </w:r>
      <w:proofErr w:type="spellEnd"/>
      <w:r>
        <w:t xml:space="preserve">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 xml:space="preserve">Routing </w:t>
      </w:r>
      <w:proofErr w:type="spellStart"/>
      <w:r w:rsidR="00E35F3F" w:rsidRPr="00E35F3F">
        <w:rPr>
          <w:b/>
          <w:bCs/>
          <w:lang w:val="en-US"/>
        </w:rPr>
        <w:t>Livello</w:t>
      </w:r>
      <w:proofErr w:type="spellEnd"/>
      <w:r w:rsidR="00E35F3F" w:rsidRPr="00E35F3F">
        <w:rPr>
          <w:b/>
          <w:bCs/>
          <w:lang w:val="en-US"/>
        </w:rPr>
        <w:t xml:space="preserve"> Network</w:t>
      </w:r>
    </w:p>
    <w:p w14:paraId="23E2A583" w14:textId="61BDCA65" w:rsidR="00E35F3F" w:rsidRDefault="00E35F3F" w:rsidP="00E35F3F">
      <w:r w:rsidRPr="003406B8">
        <w:rPr>
          <w:lang w:val="en-US"/>
        </w:rPr>
        <w:t xml:space="preserve">I router e </w:t>
      </w:r>
      <w:proofErr w:type="spellStart"/>
      <w:r w:rsidRPr="003406B8">
        <w:rPr>
          <w:lang w:val="en-US"/>
        </w:rPr>
        <w:t>gli</w:t>
      </w:r>
      <w:proofErr w:type="spellEnd"/>
      <w:r w:rsidRPr="003406B8">
        <w:rPr>
          <w:lang w:val="en-US"/>
        </w:rPr>
        <w:t xml:space="preserve"> end-user (host) </w:t>
      </w:r>
      <w:proofErr w:type="spellStart"/>
      <w:r w:rsidRPr="003406B8">
        <w:rPr>
          <w:lang w:val="en-US"/>
        </w:rPr>
        <w:t>collaborano</w:t>
      </w:r>
      <w:proofErr w:type="spellEnd"/>
      <w:r w:rsidRPr="003406B8">
        <w:rPr>
          <w:lang w:val="en-US"/>
        </w:rPr>
        <w:t xml:space="preserve"> per </w:t>
      </w:r>
      <w:proofErr w:type="spellStart"/>
      <w:r w:rsidRPr="003406B8">
        <w:rPr>
          <w:lang w:val="en-US"/>
        </w:rPr>
        <w:t>l’IP</w:t>
      </w:r>
      <w:proofErr w:type="spellEnd"/>
      <w:r w:rsidRPr="003406B8">
        <w:rPr>
          <w:lang w:val="en-US"/>
        </w:rPr>
        <w:t xml:space="preserve"> Routing. </w:t>
      </w:r>
      <w:r>
        <w:t xml:space="preserve">Il sistema operativo </w:t>
      </w:r>
      <w:proofErr w:type="spellStart"/>
      <w:r>
        <w:t>dell’host</w:t>
      </w:r>
      <w:proofErr w:type="spellEnd"/>
      <w:r>
        <w:t xml:space="preserve"> ha il software TCP/IP</w:t>
      </w:r>
      <w:r w:rsidR="003406B8">
        <w:t xml:space="preserve">, gli </w:t>
      </w:r>
      <w:proofErr w:type="spellStart"/>
      <w:r w:rsidR="003406B8">
        <w:t>host</w:t>
      </w:r>
      <w:proofErr w:type="spellEnd"/>
      <w:r w:rsidR="003406B8">
        <w:t xml:space="preserve"> usano il </w:t>
      </w:r>
      <w:proofErr w:type="spellStart"/>
      <w:r w:rsidR="003406B8">
        <w:t>sw</w:t>
      </w:r>
      <w:proofErr w:type="spellEnd"/>
      <w:r w:rsidR="003406B8">
        <w:t xml:space="preserve"> per decidere dove mandare i </w:t>
      </w:r>
      <w:proofErr w:type="spellStart"/>
      <w:r w:rsidR="003406B8">
        <w:t>packet</w:t>
      </w:r>
      <w:proofErr w:type="spellEnd"/>
      <w:r w:rsidR="003406B8">
        <w:t>, spesso al router vicino.</w:t>
      </w:r>
    </w:p>
    <w:p w14:paraId="5E776FA8" w14:textId="5EF0FCD8" w:rsidR="003406B8" w:rsidRDefault="003406B8" w:rsidP="00E35F3F">
      <w:r>
        <w:t xml:space="preserve">In questo esempio (&lt;) PC1 analizza l’indirizzo di destinazione </w:t>
      </w:r>
      <w:r w:rsidR="00C20BC6">
        <w:t xml:space="preserve">e capisce che PC2 NON è nella sua stessa LAN. La logica di PC1 gli dice di mandare il </w:t>
      </w:r>
      <w:proofErr w:type="spellStart"/>
      <w:r w:rsidR="00C20BC6">
        <w:t>packet</w:t>
      </w:r>
      <w:proofErr w:type="spellEnd"/>
      <w:r w:rsidR="00C20BC6">
        <w:t xml:space="preserve">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 xml:space="preserve">IP </w:t>
      </w:r>
      <w:proofErr w:type="spellStart"/>
      <w:r w:rsidRPr="00C20BC6">
        <w:rPr>
          <w:b/>
          <w:bCs/>
          <w:i/>
          <w:iCs/>
        </w:rPr>
        <w:t>routing</w:t>
      </w:r>
      <w:proofErr w:type="spellEnd"/>
      <w:r w:rsidRPr="00C20BC6">
        <w:rPr>
          <w:b/>
          <w:bCs/>
          <w:i/>
          <w:iCs/>
        </w:rPr>
        <w:t xml:space="preserve"> </w:t>
      </w:r>
      <w:proofErr w:type="spellStart"/>
      <w:r w:rsidRPr="00C20BC6">
        <w:rPr>
          <w:b/>
          <w:bCs/>
          <w:i/>
          <w:iCs/>
        </w:rPr>
        <w:t>table</w:t>
      </w:r>
      <w:proofErr w:type="spellEnd"/>
      <w:r>
        <w:rPr>
          <w:b/>
          <w:bCs/>
          <w:i/>
          <w:iCs/>
        </w:rPr>
        <w:t xml:space="preserve"> </w:t>
      </w:r>
      <w:r>
        <w:t xml:space="preserve">che contiene gli IP networks e IP </w:t>
      </w:r>
      <w:proofErr w:type="spellStart"/>
      <w:r>
        <w:t>subnets</w:t>
      </w:r>
      <w:proofErr w:type="spellEnd"/>
      <w:r>
        <w:t xml:space="preserve">. Quando un router riceve un </w:t>
      </w:r>
      <w:proofErr w:type="spellStart"/>
      <w:r>
        <w:t>packet</w:t>
      </w:r>
      <w:proofErr w:type="spellEnd"/>
      <w:r>
        <w:t xml:space="preserve">, compara l’indirizzo di destinazione del </w:t>
      </w:r>
      <w:proofErr w:type="spellStart"/>
      <w:r>
        <w:t>packet</w:t>
      </w:r>
      <w:proofErr w:type="spellEnd"/>
      <w:r>
        <w:t xml:space="preserve"> con le entrate nella </w:t>
      </w:r>
      <w:proofErr w:type="spellStart"/>
      <w:r>
        <w:t>routing</w:t>
      </w:r>
      <w:proofErr w:type="spellEnd"/>
      <w:r>
        <w:t xml:space="preserve"> </w:t>
      </w:r>
      <w:proofErr w:type="spellStart"/>
      <w:r>
        <w:t>table</w:t>
      </w:r>
      <w:proofErr w:type="spellEnd"/>
      <w:r>
        <w:t xml:space="preserve"> e crea un match. Questo match gli servirà per sapere dove spedire il </w:t>
      </w:r>
      <w:proofErr w:type="spellStart"/>
      <w:r>
        <w:t>packet</w:t>
      </w:r>
      <w:proofErr w:type="spellEnd"/>
      <w:r>
        <w:t xml:space="preserve"> la </w:t>
      </w:r>
      <w:proofErr w:type="spellStart"/>
      <w:r>
        <w:t>prox</w:t>
      </w:r>
      <w:proofErr w:type="spellEnd"/>
      <w:r>
        <w:t xml:space="preserve"> volta.</w:t>
      </w:r>
    </w:p>
    <w:p w14:paraId="0CA17873" w14:textId="69E58092" w:rsidR="00C20BC6" w:rsidRDefault="00187F31" w:rsidP="00E35F3F">
      <w:pPr>
        <w:rPr>
          <w:b/>
          <w:bCs/>
          <w:lang w:val="en-US"/>
        </w:rPr>
      </w:pPr>
      <w:r w:rsidRPr="00187F31">
        <w:rPr>
          <w:b/>
          <w:bCs/>
          <w:lang w:val="en-US"/>
        </w:rPr>
        <w:t xml:space="preserve">Come Network Layer Routing </w:t>
      </w:r>
      <w:proofErr w:type="spellStart"/>
      <w:r>
        <w:rPr>
          <w:b/>
          <w:bCs/>
          <w:lang w:val="en-US"/>
        </w:rPr>
        <w:t>u</w:t>
      </w:r>
      <w:r w:rsidRPr="00187F31">
        <w:rPr>
          <w:b/>
          <w:bCs/>
          <w:lang w:val="en-US"/>
        </w:rPr>
        <w:t>sa</w:t>
      </w:r>
      <w:proofErr w:type="spellEnd"/>
      <w:r w:rsidRPr="00187F31">
        <w:rPr>
          <w:b/>
          <w:bCs/>
          <w:lang w:val="en-US"/>
        </w:rPr>
        <w:t xml:space="preserve"> LANs e WANs</w:t>
      </w:r>
    </w:p>
    <w:p w14:paraId="43CC6468" w14:textId="19FBFEEC" w:rsidR="00187F31" w:rsidRDefault="00187F31" w:rsidP="00E35F3F">
      <w:r w:rsidRPr="00187F31">
        <w:t xml:space="preserve">Il </w:t>
      </w:r>
      <w:proofErr w:type="spellStart"/>
      <w:r w:rsidRPr="00187F31">
        <w:t>lvl</w:t>
      </w:r>
      <w:proofErr w:type="spellEnd"/>
      <w:r w:rsidRPr="00187F31">
        <w:t xml:space="preserve"> network ignora l</w:t>
      </w:r>
      <w:r>
        <w:t xml:space="preserve">a trasmissione fisica dei dati, per spedirli si rivolge ai protocolli del </w:t>
      </w:r>
      <w:proofErr w:type="spellStart"/>
      <w:r>
        <w:t>lvl</w:t>
      </w:r>
      <w:proofErr w:type="spellEnd"/>
      <w:r>
        <w:t xml:space="preserve"> Data Link che a loro volta si riferiscono al </w:t>
      </w:r>
      <w:proofErr w:type="spellStart"/>
      <w:r>
        <w:t>lvl</w:t>
      </w:r>
      <w:proofErr w:type="spellEnd"/>
      <w:r>
        <w:t xml:space="preserve"> Fisico. Il </w:t>
      </w:r>
      <w:proofErr w:type="spellStart"/>
      <w:r>
        <w:t>lvl</w:t>
      </w:r>
      <w:proofErr w:type="spellEnd"/>
      <w:r>
        <w:t xml:space="preserve"> Data aggiunge una H&amp;T al </w:t>
      </w:r>
      <w:proofErr w:type="spellStart"/>
      <w:r>
        <w:t>packet</w:t>
      </w:r>
      <w:proofErr w:type="spellEnd"/>
      <w:r>
        <w:t xml:space="preserve">, creando un frame, prima di farlo fisicamente spedire. </w:t>
      </w:r>
    </w:p>
    <w:p w14:paraId="736F64C5" w14:textId="7F4D1FF6" w:rsidR="00187F31" w:rsidRDefault="00187F31" w:rsidP="00E35F3F">
      <w:r w:rsidRPr="00FA18D5">
        <w:rPr>
          <w:b/>
          <w:bCs/>
        </w:rPr>
        <w:t>Step. 1</w:t>
      </w:r>
      <w:r w:rsidRPr="00187F31">
        <w:t xml:space="preserve">: Data Link Frame Check </w:t>
      </w:r>
      <w:proofErr w:type="spellStart"/>
      <w:r w:rsidRPr="00187F31">
        <w:t>Sequence</w:t>
      </w:r>
      <w:proofErr w:type="spellEnd"/>
      <w:r w:rsidRPr="00187F31">
        <w:t xml:space="preserve"> (FCS) per essere si</w:t>
      </w:r>
      <w:r>
        <w:t>curi che il frame non abbia errori, se ci fossero si scarta il frame.</w:t>
      </w:r>
    </w:p>
    <w:p w14:paraId="4CD00ED0" w14:textId="78A36227" w:rsidR="00187F31" w:rsidRDefault="00187F31" w:rsidP="00E35F3F">
      <w:r w:rsidRPr="00FA18D5">
        <w:rPr>
          <w:b/>
          <w:bCs/>
        </w:rPr>
        <w:t>Step. 2</w:t>
      </w:r>
      <w:r>
        <w:t xml:space="preserve">: si rimuove la vecchia H&amp;T del Data Link e si lascia solo l’IP </w:t>
      </w:r>
      <w:proofErr w:type="spellStart"/>
      <w:r>
        <w:t>packet</w:t>
      </w:r>
      <w:proofErr w:type="spellEnd"/>
      <w:r>
        <w:t>.</w:t>
      </w:r>
    </w:p>
    <w:p w14:paraId="2EF97CDD" w14:textId="11EA26E8" w:rsidR="00187F31" w:rsidRDefault="00187F31" w:rsidP="00E35F3F">
      <w:r w:rsidRPr="00FA18D5">
        <w:rPr>
          <w:b/>
          <w:bCs/>
        </w:rPr>
        <w:t>Step. 3</w:t>
      </w:r>
      <w:r>
        <w:t xml:space="preserve">: compara l’indirizzo di destinazione del </w:t>
      </w:r>
      <w:proofErr w:type="spellStart"/>
      <w:r>
        <w:t>packet</w:t>
      </w:r>
      <w:proofErr w:type="spellEnd"/>
      <w:r>
        <w:t xml:space="preserve"> con la </w:t>
      </w:r>
      <w:proofErr w:type="spellStart"/>
      <w:r>
        <w:t>routing</w:t>
      </w:r>
      <w:proofErr w:type="spellEnd"/>
      <w:r>
        <w:t xml:space="preserve"> </w:t>
      </w:r>
      <w:proofErr w:type="spellStart"/>
      <w:r>
        <w:t>table</w:t>
      </w:r>
      <w:proofErr w:type="spellEnd"/>
      <w:r>
        <w:t>, per trovare il miglior percorso.</w:t>
      </w:r>
    </w:p>
    <w:p w14:paraId="5EE35989" w14:textId="1A3C2F0E" w:rsidR="00187F31" w:rsidRDefault="00187F31" w:rsidP="00E35F3F">
      <w:r w:rsidRPr="00FA18D5">
        <w:rPr>
          <w:b/>
          <w:bCs/>
        </w:rPr>
        <w:t>Step. 4</w:t>
      </w:r>
      <w:r w:rsidRPr="00187F31">
        <w:t xml:space="preserve">: incapsula il </w:t>
      </w:r>
      <w:proofErr w:type="spellStart"/>
      <w:r w:rsidRPr="00187F31">
        <w:t>packet</w:t>
      </w:r>
      <w:proofErr w:type="spellEnd"/>
      <w:r w:rsidRPr="00187F31">
        <w:t xml:space="preserve">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xml:space="preserve">: PC11 manda un </w:t>
      </w:r>
      <w:proofErr w:type="spellStart"/>
      <w:r>
        <w:t>mex</w:t>
      </w:r>
      <w:proofErr w:type="spellEnd"/>
      <w:r>
        <w:t xml:space="preserve">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xml:space="preserve">: PC11 può spedire un </w:t>
      </w:r>
      <w:proofErr w:type="spellStart"/>
      <w:r>
        <w:t>packet</w:t>
      </w:r>
      <w:proofErr w:type="spellEnd"/>
      <w:r>
        <w:t xml:space="preserve">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proofErr w:type="spellStart"/>
      <w:r w:rsidRPr="00C42C8C">
        <w:rPr>
          <w:b/>
          <w:bCs/>
        </w:rPr>
        <w:lastRenderedPageBreak/>
        <w:t>Address</w:t>
      </w:r>
      <w:proofErr w:type="spellEnd"/>
      <w:r w:rsidRPr="00C42C8C">
        <w:rPr>
          <w:b/>
          <w:bCs/>
        </w:rPr>
        <w:t xml:space="preserve"> </w:t>
      </w:r>
      <w:proofErr w:type="spellStart"/>
      <w:r w:rsidRPr="00C42C8C">
        <w:rPr>
          <w:b/>
          <w:bCs/>
        </w:rPr>
        <w:t>Resolution</w:t>
      </w:r>
      <w:proofErr w:type="spellEnd"/>
      <w:r w:rsidRPr="00C42C8C">
        <w:rPr>
          <w:b/>
          <w:bCs/>
        </w:rPr>
        <w:t xml:space="preserve"> </w:t>
      </w:r>
      <w:proofErr w:type="spellStart"/>
      <w:r w:rsidRPr="00C42C8C">
        <w:rPr>
          <w:b/>
          <w:bCs/>
        </w:rPr>
        <w:t>Protocol</w:t>
      </w:r>
      <w:proofErr w:type="spellEnd"/>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w:t>
      </w:r>
      <w:proofErr w:type="spellStart"/>
      <w:r>
        <w:t>host</w:t>
      </w:r>
      <w:proofErr w:type="spellEnd"/>
      <w:r>
        <w:t xml:space="preserve"> o router necessita di incapsulare un </w:t>
      </w:r>
      <w:proofErr w:type="spellStart"/>
      <w:r>
        <w:t>packet</w:t>
      </w:r>
      <w:proofErr w:type="spellEnd"/>
      <w:r>
        <w:t xml:space="preserve"> in un nuovo ethernet frame, sa tutto </w:t>
      </w:r>
      <w:r w:rsidR="00457E19">
        <w:t>su</w:t>
      </w:r>
      <w:ins w:id="0" w:author="Silvio Agostino" w:date="2020-10-28T13:45:00Z">
        <w:r w:rsidR="009B55B6">
          <w:t xml:space="preserve"> </w:t>
        </w:r>
      </w:ins>
      <w:r w:rsidR="00165E79">
        <w:t xml:space="preserve">come fare la </w:t>
      </w:r>
      <w:proofErr w:type="spellStart"/>
      <w:r w:rsidR="00165E79">
        <w:t>header</w:t>
      </w:r>
      <w:proofErr w:type="spellEnd"/>
      <w:r w:rsidR="00165E79">
        <w:t xml:space="preserve">,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w:t>
      </w:r>
      <w:proofErr w:type="spellStart"/>
      <w:r>
        <w:t>host</w:t>
      </w:r>
      <w:proofErr w:type="spellEnd"/>
      <w:r>
        <w:t xml:space="preserve"> o router possono dinamicamente </w:t>
      </w:r>
      <w:r w:rsidRPr="00457E19">
        <w:t>imparare</w:t>
      </w:r>
      <w:r>
        <w:t xml:space="preserve"> il </w:t>
      </w:r>
      <w:r w:rsidRPr="00457E19">
        <w:t>MAC</w:t>
      </w:r>
      <w:r>
        <w:t xml:space="preserve"> di un altro </w:t>
      </w:r>
      <w:proofErr w:type="spellStart"/>
      <w:r w:rsidRPr="00457E19">
        <w:t>host</w:t>
      </w:r>
      <w:proofErr w:type="spellEnd"/>
      <w:r w:rsidRPr="00457E19">
        <w:t xml:space="preserve">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 xml:space="preserve">ARP </w:t>
      </w:r>
      <w:proofErr w:type="spellStart"/>
      <w:r w:rsidR="00165E79" w:rsidRPr="00457E19">
        <w:t>Request</w:t>
      </w:r>
      <w:proofErr w:type="spellEnd"/>
      <w:r w:rsidR="00165E79">
        <w:t xml:space="preserve"> che chiede “</w:t>
      </w:r>
      <w:r w:rsidR="009B55B6">
        <w:t xml:space="preserve">è </w:t>
      </w:r>
      <w:r w:rsidR="00165E79">
        <w:t>questo il tuo IP</w:t>
      </w:r>
      <w:r w:rsidR="009B55B6">
        <w:t>?</w:t>
      </w:r>
      <w:r w:rsidR="00165E79">
        <w:t xml:space="preserve"> </w:t>
      </w:r>
      <w:proofErr w:type="spellStart"/>
      <w:r w:rsidR="00165E79">
        <w:t>perfavore</w:t>
      </w:r>
      <w:proofErr w:type="spellEnd"/>
      <w:r w:rsidR="00165E79">
        <w:t xml:space="preserve"> rispondi con il tuo MAC”. </w:t>
      </w:r>
    </w:p>
    <w:p w14:paraId="690909DA" w14:textId="78BC1B91" w:rsidR="00165E79" w:rsidRDefault="00165E79" w:rsidP="00E35F3F">
      <w:r w:rsidRPr="00457E19">
        <w:t xml:space="preserve">ARP </w:t>
      </w:r>
      <w:proofErr w:type="spellStart"/>
      <w:r w:rsidRPr="00457E19">
        <w:t>Reply</w:t>
      </w:r>
      <w:proofErr w:type="spellEnd"/>
      <w:r>
        <w:t xml:space="preserve"> invece lista l’IP che matcha con il MAC. </w:t>
      </w:r>
    </w:p>
    <w:p w14:paraId="0487706D" w14:textId="30443682" w:rsidR="00165E79" w:rsidRDefault="00165E79" w:rsidP="00E35F3F">
      <w:r>
        <w:t>Nota che</w:t>
      </w:r>
      <w:r w:rsidR="009B55B6">
        <w:t xml:space="preserve"> gli </w:t>
      </w:r>
      <w:proofErr w:type="spellStart"/>
      <w:r w:rsidR="009B55B6">
        <w:t>host</w:t>
      </w:r>
      <w:proofErr w:type="spellEnd"/>
      <w:r w:rsidR="009B55B6">
        <w:t>/router</w:t>
      </w:r>
      <w:r>
        <w:t xml:space="preserve"> </w:t>
      </w:r>
      <w:r w:rsidR="009B55B6">
        <w:t xml:space="preserve">ricordano </w:t>
      </w:r>
      <w:r>
        <w:t>la</w:t>
      </w:r>
      <w:r w:rsidR="009B55B6">
        <w:t xml:space="preserve"> loro</w:t>
      </w:r>
      <w:r>
        <w:t xml:space="preserve"> </w:t>
      </w:r>
      <w:r w:rsidRPr="00457E19">
        <w:t xml:space="preserve">ARP </w:t>
      </w:r>
      <w:proofErr w:type="spellStart"/>
      <w:r w:rsidRPr="00457E19">
        <w:t>Table</w:t>
      </w:r>
      <w:proofErr w:type="spellEnd"/>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 xml:space="preserve">(comando </w:t>
      </w:r>
      <w:proofErr w:type="spellStart"/>
      <w:r w:rsidRPr="00457E19">
        <w:t>arp</w:t>
      </w:r>
      <w:proofErr w:type="spellEnd"/>
      <w:r w:rsidRPr="00457E19">
        <w:t xml:space="preserve"> -a da prompt si vede la </w:t>
      </w:r>
      <w:proofErr w:type="spellStart"/>
      <w:r w:rsidRPr="00457E19">
        <w:t>arp</w:t>
      </w:r>
      <w:proofErr w:type="spellEnd"/>
      <w:r w:rsidRPr="00457E19">
        <w:t xml:space="preserve"> </w:t>
      </w:r>
      <w:proofErr w:type="spellStart"/>
      <w:r w:rsidRPr="00457E19">
        <w:t>table</w:t>
      </w:r>
      <w:proofErr w:type="spellEnd"/>
      <w:r w:rsidRPr="00457E19">
        <w:t>)</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w:t>
      </w:r>
      <w:proofErr w:type="spellStart"/>
      <w:r w:rsidRPr="00457E19">
        <w:rPr>
          <w:b/>
          <w:bCs/>
        </w:rPr>
        <w:t>Packet</w:t>
      </w:r>
      <w:proofErr w:type="spellEnd"/>
      <w:r w:rsidRPr="00457E19">
        <w:rPr>
          <w:b/>
          <w:bCs/>
        </w:rPr>
        <w:t xml:space="preserve"> Internet </w:t>
      </w:r>
      <w:proofErr w:type="spellStart"/>
      <w:r w:rsidRPr="00457E19">
        <w:rPr>
          <w:b/>
          <w:bCs/>
        </w:rPr>
        <w:t>Groper</w:t>
      </w:r>
      <w:proofErr w:type="spellEnd"/>
      <w:r w:rsidRPr="00457E19">
        <w:rPr>
          <w:b/>
          <w:bCs/>
        </w:rPr>
        <w:t>):</w:t>
      </w:r>
      <w:r w:rsidRPr="00457E19">
        <w:rPr>
          <w:b/>
          <w:bCs/>
        </w:rPr>
        <w:tab/>
      </w:r>
    </w:p>
    <w:p w14:paraId="76E38D6E" w14:textId="05678881" w:rsidR="00457E19" w:rsidRPr="00E73B46" w:rsidRDefault="00E73B46" w:rsidP="00E35F3F">
      <w:r w:rsidRPr="00457E19">
        <w:t xml:space="preserve">Funzionamento: Il </w:t>
      </w:r>
      <w:proofErr w:type="spellStart"/>
      <w:r w:rsidRPr="00457E19">
        <w:t>Ping</w:t>
      </w:r>
      <w:proofErr w:type="spellEnd"/>
      <w:r w:rsidRPr="00457E19">
        <w:t xml:space="preserve"> usa Internet Control Message </w:t>
      </w:r>
      <w:proofErr w:type="spellStart"/>
      <w:r w:rsidRPr="00457E19">
        <w:t>Protocol</w:t>
      </w:r>
      <w:proofErr w:type="spellEnd"/>
      <w:r>
        <w:t xml:space="preserve"> (ICMP), manda un </w:t>
      </w:r>
      <w:r w:rsidRPr="00457E19">
        <w:t xml:space="preserve">ICMP </w:t>
      </w:r>
      <w:proofErr w:type="spellStart"/>
      <w:r w:rsidRPr="00457E19">
        <w:t>echo</w:t>
      </w:r>
      <w:proofErr w:type="spellEnd"/>
      <w:r w:rsidRPr="00457E19">
        <w:t xml:space="preserve"> </w:t>
      </w:r>
      <w:proofErr w:type="spellStart"/>
      <w:r w:rsidRPr="00457E19">
        <w:t>reques</w:t>
      </w:r>
      <w:r>
        <w:rPr>
          <w:i/>
          <w:iCs/>
        </w:rPr>
        <w:t>t</w:t>
      </w:r>
      <w:proofErr w:type="spellEnd"/>
      <w:r>
        <w:rPr>
          <w:i/>
          <w:iCs/>
        </w:rPr>
        <w:t xml:space="preserve"> </w:t>
      </w:r>
      <w:r>
        <w:t xml:space="preserve">ad un altro IP, il pc ricevente dovrà rispondere con un </w:t>
      </w:r>
      <w:r w:rsidRPr="00457E19">
        <w:t xml:space="preserve">ICMP </w:t>
      </w:r>
      <w:proofErr w:type="spellStart"/>
      <w:r w:rsidRPr="00457E19">
        <w:t>echo</w:t>
      </w:r>
      <w:proofErr w:type="spellEnd"/>
      <w:r w:rsidRPr="00457E19">
        <w:t xml:space="preserve"> </w:t>
      </w:r>
      <w:proofErr w:type="spellStart"/>
      <w:r w:rsidRPr="00457E19">
        <w:t>reply</w:t>
      </w:r>
      <w:proofErr w:type="spellEnd"/>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w:t>
      </w:r>
      <w:proofErr w:type="spellStart"/>
      <w:r>
        <w:t>crypta</w:t>
      </w:r>
      <w:proofErr w:type="spellEnd"/>
      <w:r>
        <w:t>.</w:t>
      </w:r>
    </w:p>
    <w:p w14:paraId="68A16C23" w14:textId="16E8525B" w:rsidR="00A570C9" w:rsidRDefault="00A570C9" w:rsidP="00E35F3F">
      <w:r>
        <w:t xml:space="preserve">SSH: </w:t>
      </w:r>
      <w:proofErr w:type="spellStart"/>
      <w:r>
        <w:t>Crypta</w:t>
      </w:r>
      <w:proofErr w:type="spellEnd"/>
      <w:r>
        <w:t xml:space="preserve">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 xml:space="preserve">running </w:t>
      </w:r>
      <w:proofErr w:type="spellStart"/>
      <w:r w:rsidRPr="00317889">
        <w:rPr>
          <w:b/>
          <w:bCs/>
        </w:rPr>
        <w:t>configuration</w:t>
      </w:r>
      <w:proofErr w:type="spellEnd"/>
      <w:r>
        <w:rPr>
          <w:i/>
          <w:iCs/>
        </w:rPr>
        <w:t>.</w:t>
      </w:r>
    </w:p>
    <w:p w14:paraId="3129CA16" w14:textId="45438385" w:rsidR="00317889" w:rsidRDefault="00317889" w:rsidP="00E35F3F">
      <w:r w:rsidRPr="00317889">
        <w:rPr>
          <w:b/>
          <w:bCs/>
        </w:rPr>
        <w:t>Flash Memory</w:t>
      </w:r>
      <w:r w:rsidRPr="00317889">
        <w:t xml:space="preserve">: un chip all’interno dello switch oppure </w:t>
      </w:r>
      <w:proofErr w:type="spellStart"/>
      <w:r w:rsidRPr="00317889">
        <w:t>memory</w:t>
      </w:r>
      <w:proofErr w:type="spellEnd"/>
      <w:r w:rsidRPr="00317889">
        <w:t xml:space="preserve">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 xml:space="preserve">startup </w:t>
      </w:r>
      <w:proofErr w:type="spellStart"/>
      <w:r w:rsidRPr="00317889">
        <w:rPr>
          <w:b/>
          <w:bCs/>
        </w:rPr>
        <w:t>configuration</w:t>
      </w:r>
      <w:proofErr w:type="spellEnd"/>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proofErr w:type="spellStart"/>
            <w:r w:rsidRPr="00373DCB">
              <w:rPr>
                <w:lang w:val="en-US"/>
              </w:rPr>
              <w:t>undebug</w:t>
            </w:r>
            <w:proofErr w:type="spellEnd"/>
            <w:r w:rsidRPr="00373DCB">
              <w:rPr>
                <w:lang w:val="en-US"/>
              </w:rPr>
              <w:t xml:space="preserve">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proofErr w:type="spellStart"/>
            <w:r>
              <w:t>reload</w:t>
            </w:r>
            <w:proofErr w:type="spellEnd"/>
          </w:p>
        </w:tc>
        <w:tc>
          <w:tcPr>
            <w:tcW w:w="4814" w:type="dxa"/>
          </w:tcPr>
          <w:p w14:paraId="6BB58BDD" w14:textId="53AB5CD3" w:rsidR="00CF5F88" w:rsidRDefault="00CF5F88" w:rsidP="00E35F3F">
            <w:r>
              <w:t>Riavvia lo switch</w:t>
            </w:r>
            <w:r w:rsidR="00CD16A7">
              <w:t xml:space="preserve">, da </w:t>
            </w:r>
            <w:proofErr w:type="spellStart"/>
            <w:r w:rsidR="00CD16A7">
              <w:t>enable</w:t>
            </w:r>
            <w:proofErr w:type="spellEnd"/>
            <w:r w:rsidR="00CD16A7">
              <w:t xml:space="preserv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 xml:space="preserve">Sovrascrive la running </w:t>
            </w:r>
            <w:proofErr w:type="spellStart"/>
            <w:r w:rsidRPr="00CF5F88">
              <w:t>config</w:t>
            </w:r>
            <w:proofErr w:type="spellEnd"/>
            <w:r w:rsidRPr="00CF5F88">
              <w:t xml:space="preserve">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 xml:space="preserve">a running </w:t>
            </w:r>
            <w:proofErr w:type="spellStart"/>
            <w:r>
              <w:t>config</w:t>
            </w:r>
            <w:proofErr w:type="spellEnd"/>
          </w:p>
        </w:tc>
      </w:tr>
      <w:tr w:rsidR="00CF5F88" w:rsidRPr="00CF5F88" w14:paraId="6BE7513F" w14:textId="77777777" w:rsidTr="00CF5F88">
        <w:tc>
          <w:tcPr>
            <w:tcW w:w="4814" w:type="dxa"/>
          </w:tcPr>
          <w:p w14:paraId="5E27FC74" w14:textId="34730033" w:rsidR="00CF5F88" w:rsidRPr="00CF5F88" w:rsidRDefault="00CF5F88" w:rsidP="00E35F3F">
            <w:r>
              <w:t xml:space="preserve">show running </w:t>
            </w:r>
            <w:proofErr w:type="spellStart"/>
            <w:r>
              <w:t>config</w:t>
            </w:r>
            <w:proofErr w:type="spellEnd"/>
          </w:p>
        </w:tc>
        <w:tc>
          <w:tcPr>
            <w:tcW w:w="4814" w:type="dxa"/>
          </w:tcPr>
          <w:p w14:paraId="3F0CDF82" w14:textId="4504A713" w:rsidR="00CF5F88" w:rsidRPr="00CF5F88" w:rsidRDefault="00CF5F88" w:rsidP="00E35F3F">
            <w:r>
              <w:t xml:space="preserve">Mostra il contenuto della running </w:t>
            </w:r>
            <w:proofErr w:type="spellStart"/>
            <w:r>
              <w:t>config</w:t>
            </w:r>
            <w:proofErr w:type="spellEnd"/>
          </w:p>
        </w:tc>
      </w:tr>
      <w:tr w:rsidR="00CF5F88" w:rsidRPr="00CF5F88" w14:paraId="64649959" w14:textId="77777777" w:rsidTr="00CF5F88">
        <w:tc>
          <w:tcPr>
            <w:tcW w:w="4814" w:type="dxa"/>
          </w:tcPr>
          <w:p w14:paraId="2424C19E" w14:textId="64857A41" w:rsidR="00CF5F88" w:rsidRPr="00CF5F88" w:rsidRDefault="00CF5F88" w:rsidP="00E35F3F">
            <w:proofErr w:type="spellStart"/>
            <w:r>
              <w:t>write</w:t>
            </w:r>
            <w:proofErr w:type="spellEnd"/>
            <w:r>
              <w:t xml:space="preserve"> erase</w:t>
            </w:r>
            <w:r w:rsidR="00CD16A7">
              <w:t xml:space="preserve"> / </w:t>
            </w:r>
            <w:r>
              <w:t xml:space="preserve">erase </w:t>
            </w:r>
            <w:proofErr w:type="spellStart"/>
            <w:r>
              <w:t>nvram</w:t>
            </w:r>
            <w:proofErr w:type="spellEnd"/>
            <w:r>
              <w:t>:</w:t>
            </w:r>
            <w:r w:rsidR="00CD16A7">
              <w:t xml:space="preserve"> / </w:t>
            </w:r>
            <w:r>
              <w:t>erase startup-</w:t>
            </w:r>
            <w:proofErr w:type="spellStart"/>
            <w:r>
              <w:t>config</w:t>
            </w:r>
            <w:proofErr w:type="spellEnd"/>
            <w:r>
              <w:t xml:space="preserve"> </w:t>
            </w:r>
          </w:p>
        </w:tc>
        <w:tc>
          <w:tcPr>
            <w:tcW w:w="4814" w:type="dxa"/>
          </w:tcPr>
          <w:p w14:paraId="31249B3F" w14:textId="7D115D6F" w:rsidR="00CF5F88" w:rsidRPr="00CF5F88" w:rsidRDefault="00CF5F88" w:rsidP="00E35F3F">
            <w:r>
              <w:t xml:space="preserve">Cancella la startup </w:t>
            </w:r>
            <w:proofErr w:type="spellStart"/>
            <w:r>
              <w:t>config</w:t>
            </w:r>
            <w:proofErr w:type="spellEnd"/>
          </w:p>
        </w:tc>
      </w:tr>
      <w:tr w:rsidR="00CF5F88" w:rsidRPr="00CF5F88" w14:paraId="400DFB39" w14:textId="77777777" w:rsidTr="00CF5F88">
        <w:tc>
          <w:tcPr>
            <w:tcW w:w="4814" w:type="dxa"/>
          </w:tcPr>
          <w:p w14:paraId="025BE6E5" w14:textId="273791E5" w:rsidR="00CF5F88" w:rsidRPr="00CF5F88" w:rsidRDefault="00CF5F88" w:rsidP="00E35F3F">
            <w:proofErr w:type="spellStart"/>
            <w:r>
              <w:t>quit</w:t>
            </w:r>
            <w:proofErr w:type="spellEnd"/>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 xml:space="preserve">show startup </w:t>
            </w:r>
            <w:proofErr w:type="spellStart"/>
            <w:r>
              <w:t>config</w:t>
            </w:r>
            <w:proofErr w:type="spellEnd"/>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proofErr w:type="spellStart"/>
            <w:r>
              <w:t>enable</w:t>
            </w:r>
            <w:proofErr w:type="spellEnd"/>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proofErr w:type="spellStart"/>
            <w:r>
              <w:t>Disable</w:t>
            </w:r>
            <w:proofErr w:type="spellEnd"/>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proofErr w:type="spellStart"/>
            <w:r>
              <w:t>Configure</w:t>
            </w:r>
            <w:proofErr w:type="spellEnd"/>
            <w:r>
              <w:t xml:space="preserve"> terminal</w:t>
            </w:r>
          </w:p>
        </w:tc>
        <w:tc>
          <w:tcPr>
            <w:tcW w:w="4814" w:type="dxa"/>
          </w:tcPr>
          <w:p w14:paraId="194F7137" w14:textId="75EE0337" w:rsidR="00CF5F88" w:rsidRPr="00CF5F88" w:rsidRDefault="00CD16A7" w:rsidP="00E35F3F">
            <w:r>
              <w:t xml:space="preserve">Solo </w:t>
            </w:r>
            <w:proofErr w:type="spellStart"/>
            <w:r w:rsidR="00CF5F88">
              <w:t>Mod</w:t>
            </w:r>
            <w:proofErr w:type="spellEnd"/>
            <w:r w:rsidR="00CF5F88">
              <w:t xml:space="preserve"> </w:t>
            </w:r>
            <w:proofErr w:type="spellStart"/>
            <w:r w:rsidR="00CF5F88">
              <w:t>Enable</w:t>
            </w:r>
            <w:proofErr w:type="spellEnd"/>
            <w:r>
              <w:t xml:space="preserve">: attiva la </w:t>
            </w:r>
            <w:proofErr w:type="spellStart"/>
            <w:r>
              <w:t>configuration</w:t>
            </w:r>
            <w:proofErr w:type="spellEnd"/>
            <w:r>
              <w:t xml:space="preserve">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w:t>
      </w:r>
      <w:proofErr w:type="spellStart"/>
      <w:r w:rsidR="00CD16A7">
        <w:t>Spanning</w:t>
      </w:r>
      <w:proofErr w:type="spellEnd"/>
      <w:r w:rsidR="00CD16A7">
        <w:t xml:space="preserve"> </w:t>
      </w:r>
      <w:proofErr w:type="spellStart"/>
      <w:r w:rsidR="00CD16A7">
        <w:t>tree</w:t>
      </w:r>
      <w:proofErr w:type="spellEnd"/>
      <w:r w:rsidR="00CD16A7">
        <w:t xml:space="preserve"> </w:t>
      </w:r>
      <w:proofErr w:type="spellStart"/>
      <w:r w:rsidR="00CD16A7">
        <w:t>protocol</w:t>
      </w:r>
      <w:proofErr w:type="spellEnd"/>
      <w:r w:rsidR="00CD16A7">
        <w:t>)</w:t>
      </w:r>
    </w:p>
    <w:p w14:paraId="5F19FD61" w14:textId="62269BC7" w:rsidR="000F22B4" w:rsidRPr="00373DCB" w:rsidRDefault="000F22B4" w:rsidP="000F22B4">
      <w:pPr>
        <w:rPr>
          <w:b/>
          <w:bCs/>
        </w:rPr>
      </w:pPr>
      <w:proofErr w:type="spellStart"/>
      <w:r w:rsidRPr="00373DCB">
        <w:rPr>
          <w:b/>
          <w:bCs/>
        </w:rPr>
        <w:t>Known</w:t>
      </w:r>
      <w:proofErr w:type="spellEnd"/>
      <w:r w:rsidRPr="00373DCB">
        <w:rPr>
          <w:b/>
          <w:bCs/>
        </w:rPr>
        <w:t xml:space="preserve"> </w:t>
      </w:r>
      <w:proofErr w:type="spellStart"/>
      <w:r w:rsidRPr="00373DCB">
        <w:rPr>
          <w:b/>
          <w:bCs/>
        </w:rPr>
        <w:t>Unicast</w:t>
      </w:r>
      <w:proofErr w:type="spellEnd"/>
      <w:r w:rsidRPr="00373DCB">
        <w:rPr>
          <w:b/>
          <w:bCs/>
        </w:rPr>
        <w:t xml:space="preserve"> Frame</w:t>
      </w:r>
    </w:p>
    <w:p w14:paraId="7E33125B" w14:textId="7F89C9F2" w:rsidR="000F22B4" w:rsidRDefault="000F22B4" w:rsidP="000F22B4">
      <w:r w:rsidRPr="000F22B4">
        <w:t>Quando si invia un f</w:t>
      </w:r>
      <w:r>
        <w:t xml:space="preserve">rame lo switch controlla il MAC di destinazione e lo compara in quelli della MAC </w:t>
      </w:r>
      <w:proofErr w:type="spellStart"/>
      <w:r>
        <w:t>Address</w:t>
      </w:r>
      <w:proofErr w:type="spellEnd"/>
      <w:r>
        <w:t xml:space="preserve"> </w:t>
      </w:r>
      <w:proofErr w:type="spellStart"/>
      <w:r>
        <w:t>Table</w:t>
      </w:r>
      <w:proofErr w:type="spellEnd"/>
      <w:r>
        <w:t xml:space="preserve"> che gli dice su quale porta farla uscire per arrivare alla destinazione voluta.</w:t>
      </w:r>
    </w:p>
    <w:p w14:paraId="352455BB" w14:textId="3EC1625E" w:rsidR="000F22B4" w:rsidRPr="00373DCB" w:rsidRDefault="000F22B4" w:rsidP="000F22B4">
      <w:pPr>
        <w:rPr>
          <w:b/>
          <w:bCs/>
        </w:rPr>
      </w:pPr>
      <w:proofErr w:type="spellStart"/>
      <w:r w:rsidRPr="00373DCB">
        <w:rPr>
          <w:b/>
          <w:bCs/>
        </w:rPr>
        <w:t>Unknown</w:t>
      </w:r>
      <w:proofErr w:type="spellEnd"/>
      <w:r w:rsidRPr="00373DCB">
        <w:rPr>
          <w:b/>
          <w:bCs/>
        </w:rPr>
        <w:t xml:space="preserve"> </w:t>
      </w:r>
      <w:proofErr w:type="spellStart"/>
      <w:r w:rsidRPr="00373DCB">
        <w:rPr>
          <w:b/>
          <w:bCs/>
        </w:rPr>
        <w:t>Unicast</w:t>
      </w:r>
      <w:proofErr w:type="spellEnd"/>
      <w:r w:rsidRPr="00373DCB">
        <w:rPr>
          <w:b/>
          <w:bCs/>
        </w:rPr>
        <w:t xml:space="preserve"> e Broadcast Frame</w:t>
      </w:r>
    </w:p>
    <w:p w14:paraId="1BE78472" w14:textId="3969FFC3" w:rsidR="000F22B4" w:rsidRDefault="000F22B4" w:rsidP="000F22B4">
      <w:r w:rsidRPr="000F22B4">
        <w:t>Quando allo switch arriv</w:t>
      </w:r>
      <w:r>
        <w:t xml:space="preserve">a un frame con MAC </w:t>
      </w:r>
      <w:proofErr w:type="spellStart"/>
      <w:r>
        <w:t>Add</w:t>
      </w:r>
      <w:proofErr w:type="spellEnd"/>
      <w:r>
        <w:t xml:space="preserve"> di destinazione a lui sconosciuto, invia copie del frame su tutte le porte eccetto quella da cui l’ha ricevuto. Questo è il </w:t>
      </w:r>
      <w:proofErr w:type="spellStart"/>
      <w:r w:rsidRPr="000F22B4">
        <w:rPr>
          <w:b/>
          <w:bCs/>
        </w:rPr>
        <w:t>flooding</w:t>
      </w:r>
      <w:proofErr w:type="spellEnd"/>
      <w:r>
        <w:t>. L’idea è che se non sai dove mandarlo, lo mandi a tutti. Sarà il dispositivo corretto a rispondere,</w:t>
      </w:r>
      <w:r w:rsidR="00326B01">
        <w:t xml:space="preserve"> lo switch lo salva nella MAC </w:t>
      </w:r>
      <w:proofErr w:type="spellStart"/>
      <w:r w:rsidR="00326B01">
        <w:t>add</w:t>
      </w:r>
      <w:proofErr w:type="spellEnd"/>
      <w:r w:rsidR="00326B01">
        <w:t xml:space="preserve"> </w:t>
      </w:r>
      <w:proofErr w:type="spellStart"/>
      <w:r w:rsidR="00326B01">
        <w:t>table</w:t>
      </w:r>
      <w:proofErr w:type="spellEnd"/>
      <w:r w:rsidR="00326B01">
        <w:t>,</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xml:space="preserve">: timer utilizzato all’interno della MAC </w:t>
      </w:r>
      <w:proofErr w:type="spellStart"/>
      <w:r>
        <w:t>table</w:t>
      </w:r>
      <w:proofErr w:type="spellEnd"/>
      <w:r>
        <w:t>,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 xml:space="preserve">Show </w:t>
            </w:r>
            <w:proofErr w:type="spellStart"/>
            <w:r>
              <w:t>mac</w:t>
            </w:r>
            <w:proofErr w:type="spellEnd"/>
            <w:r>
              <w:t xml:space="preserve"> </w:t>
            </w:r>
            <w:proofErr w:type="spellStart"/>
            <w:r>
              <w:t>address-table</w:t>
            </w:r>
            <w:proofErr w:type="spellEnd"/>
          </w:p>
        </w:tc>
        <w:tc>
          <w:tcPr>
            <w:tcW w:w="4824" w:type="dxa"/>
          </w:tcPr>
          <w:p w14:paraId="6EF1575A" w14:textId="2DC3EE77" w:rsidR="00043DFB" w:rsidRDefault="00043DFB" w:rsidP="006B4D37">
            <w:r>
              <w:t xml:space="preserve">Mostra la MAC </w:t>
            </w:r>
            <w:proofErr w:type="spellStart"/>
            <w:r>
              <w:t>table</w:t>
            </w:r>
            <w:proofErr w:type="spellEnd"/>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 xml:space="preserve">ynamic </w:t>
            </w:r>
            <w:proofErr w:type="spellStart"/>
            <w:r>
              <w:rPr>
                <w:lang w:val="en-US"/>
              </w:rPr>
              <w:t>vlan</w:t>
            </w:r>
            <w:proofErr w:type="spellEnd"/>
            <w:r>
              <w:rPr>
                <w:lang w:val="en-US"/>
              </w:rPr>
              <w:t xml:space="preserve"> “</w:t>
            </w:r>
            <w:proofErr w:type="spellStart"/>
            <w:r w:rsidRPr="00043DFB">
              <w:rPr>
                <w:i/>
                <w:iCs/>
                <w:lang w:val="en-US"/>
              </w:rPr>
              <w:t>vlan</w:t>
            </w:r>
            <w:proofErr w:type="spellEnd"/>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 xml:space="preserve">mparati dinamicamente in quella </w:t>
            </w:r>
            <w:proofErr w:type="spellStart"/>
            <w:r>
              <w:t>vlan</w:t>
            </w:r>
            <w:proofErr w:type="spellEnd"/>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 xml:space="preserve">mparati con quel MAC </w:t>
            </w:r>
            <w:proofErr w:type="spellStart"/>
            <w:r>
              <w:t>address</w:t>
            </w:r>
            <w:proofErr w:type="spellEnd"/>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 xml:space="preserve">ntries nella MAC </w:t>
            </w:r>
            <w:proofErr w:type="spellStart"/>
            <w:r>
              <w:t>table</w:t>
            </w:r>
            <w:proofErr w:type="spellEnd"/>
            <w:r>
              <w:t xml:space="preserve">, e il </w:t>
            </w:r>
            <w:proofErr w:type="spellStart"/>
            <w:r>
              <w:t>num</w:t>
            </w:r>
            <w:proofErr w:type="spellEnd"/>
            <w:r>
              <w:t xml:space="preserve"> totale di slot vuoti della </w:t>
            </w:r>
            <w:proofErr w:type="spellStart"/>
            <w:r>
              <w:t>table</w:t>
            </w:r>
            <w:proofErr w:type="spellEnd"/>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 xml:space="preserve">Mostra l’aging </w:t>
            </w:r>
            <w:proofErr w:type="spellStart"/>
            <w:r w:rsidRPr="000C6617">
              <w:t>timeout</w:t>
            </w:r>
            <w:proofErr w:type="spellEnd"/>
            <w:r w:rsidRPr="000C6617">
              <w:t xml:space="preserve">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 xml:space="preserve">Pulisce la </w:t>
            </w:r>
            <w:proofErr w:type="spellStart"/>
            <w:r w:rsidRPr="000C6617">
              <w:t>table</w:t>
            </w:r>
            <w:proofErr w:type="spellEnd"/>
            <w:r w:rsidRPr="000C6617">
              <w:t xml:space="preserv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 xml:space="preserve">Show </w:t>
            </w:r>
            <w:proofErr w:type="spellStart"/>
            <w:r>
              <w:t>interfaces</w:t>
            </w:r>
            <w:proofErr w:type="spellEnd"/>
            <w:r>
              <w:t xml:space="preserve">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proofErr w:type="spellStart"/>
      <w:r w:rsidRPr="00275478">
        <w:rPr>
          <w:b/>
          <w:bCs/>
        </w:rPr>
        <w:t>enable</w:t>
      </w:r>
      <w:proofErr w:type="spellEnd"/>
      <w:r w:rsidRPr="00275478">
        <w:rPr>
          <w:b/>
          <w:bCs/>
        </w:rPr>
        <w:t xml:space="preserv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w:t>
      </w:r>
      <w:proofErr w:type="spellStart"/>
      <w:r>
        <w:t>configuration</w:t>
      </w:r>
      <w:proofErr w:type="spellEnd"/>
      <w:r>
        <w:t xml:space="preserve">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proofErr w:type="spellStart"/>
      <w:r w:rsidRPr="00794D86">
        <w:rPr>
          <w:b/>
          <w:bCs/>
          <w:i/>
          <w:iCs/>
        </w:rPr>
        <w:t>pwd-value</w:t>
      </w:r>
      <w:proofErr w:type="spellEnd"/>
      <w:r w:rsidRPr="00794D86">
        <w:rPr>
          <w:b/>
          <w:bCs/>
          <w:i/>
          <w:iCs/>
        </w:rPr>
        <w:t xml:space="preserv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w:t>
      </w:r>
      <w:proofErr w:type="spellStart"/>
      <w:r>
        <w:t>pwd</w:t>
      </w:r>
      <w:proofErr w:type="spellEnd"/>
      <w:r>
        <w:t>.</w:t>
      </w:r>
    </w:p>
    <w:p w14:paraId="17861B00" w14:textId="125D372E" w:rsidR="008F172E" w:rsidRDefault="00794D86" w:rsidP="00794D86">
      <w:pPr>
        <w:tabs>
          <w:tab w:val="left" w:pos="2600"/>
        </w:tabs>
      </w:pPr>
      <w:r>
        <w:t xml:space="preserve">Per settare la </w:t>
      </w:r>
      <w:r w:rsidRPr="00794D86">
        <w:rPr>
          <w:b/>
          <w:bCs/>
        </w:rPr>
        <w:t>Telnet</w:t>
      </w:r>
      <w:r>
        <w:t xml:space="preserve"> </w:t>
      </w:r>
      <w:proofErr w:type="spellStart"/>
      <w:r>
        <w:t>pwd</w:t>
      </w:r>
      <w:proofErr w:type="spellEnd"/>
      <w:r>
        <w:t xml:space="preserve"> usare il comando </w:t>
      </w:r>
      <w:r w:rsidRPr="00794D86">
        <w:rPr>
          <w:b/>
          <w:bCs/>
        </w:rPr>
        <w:t xml:space="preserve">line </w:t>
      </w:r>
      <w:proofErr w:type="spellStart"/>
      <w:r w:rsidRPr="00794D86">
        <w:rPr>
          <w:b/>
          <w:bCs/>
        </w:rPr>
        <w:t>vty</w:t>
      </w:r>
      <w:proofErr w:type="spellEnd"/>
      <w:r w:rsidRPr="00794D86">
        <w:rPr>
          <w:b/>
          <w:bCs/>
        </w:rPr>
        <w:t xml:space="preserve"> 0 15</w:t>
      </w:r>
      <w:r>
        <w:rPr>
          <w:b/>
          <w:bCs/>
        </w:rPr>
        <w:t xml:space="preserve"> </w:t>
      </w:r>
      <w:r>
        <w:t xml:space="preserve">per entrare in </w:t>
      </w:r>
      <w:proofErr w:type="spellStart"/>
      <w:r>
        <w:t>configuration</w:t>
      </w:r>
      <w:proofErr w:type="spellEnd"/>
      <w:r>
        <w:t xml:space="preserve">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15E9">
        <w:rPr>
          <w:b/>
          <w:bCs/>
          <w:lang w:val="en-US"/>
        </w:rPr>
        <w:t>Configurare</w:t>
      </w:r>
      <w:proofErr w:type="spellEnd"/>
      <w:r w:rsidRPr="00D115E9">
        <w:rPr>
          <w:b/>
          <w:bCs/>
          <w:lang w:val="en-US"/>
        </w:rPr>
        <w:t xml:space="preserve"> Switch con Username </w:t>
      </w:r>
      <w:proofErr w:type="spellStart"/>
      <w:r w:rsidRPr="00D115E9">
        <w:rPr>
          <w:b/>
          <w:bCs/>
          <w:lang w:val="en-US"/>
        </w:rPr>
        <w:t>Locali</w:t>
      </w:r>
      <w:proofErr w:type="spellEnd"/>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w:t>
      </w:r>
      <w:proofErr w:type="spellStart"/>
      <w:r>
        <w:t>pwd</w:t>
      </w:r>
      <w:proofErr w:type="spellEnd"/>
      <w:r>
        <w:t xml:space="preserve">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 xml:space="preserve">per entrare in </w:t>
      </w:r>
      <w:proofErr w:type="spellStart"/>
      <w:r>
        <w:t>configuration</w:t>
      </w:r>
      <w:proofErr w:type="spellEnd"/>
      <w:r>
        <w:t xml:space="preserve"> mode.</w:t>
      </w:r>
    </w:p>
    <w:p w14:paraId="0DDAB2D9" w14:textId="551D5B6E" w:rsidR="00D115E9" w:rsidRDefault="00D115E9" w:rsidP="00D115E9">
      <w:pPr>
        <w:pStyle w:val="Paragrafoelenco"/>
        <w:tabs>
          <w:tab w:val="left" w:pos="2600"/>
        </w:tabs>
      </w:pPr>
      <w:r>
        <w:t xml:space="preserve">B. usare </w:t>
      </w:r>
      <w:r w:rsidRPr="00D115E9">
        <w:rPr>
          <w:b/>
          <w:bCs/>
        </w:rPr>
        <w:t xml:space="preserve">login </w:t>
      </w:r>
      <w:proofErr w:type="spellStart"/>
      <w:r w:rsidRPr="00D115E9">
        <w:rPr>
          <w:b/>
          <w:bCs/>
        </w:rPr>
        <w:t>local</w:t>
      </w:r>
      <w:proofErr w:type="spellEnd"/>
      <w:r>
        <w:t xml:space="preserve"> per abilitare la console al username e </w:t>
      </w:r>
      <w:proofErr w:type="spellStart"/>
      <w:r>
        <w:t>pwd</w:t>
      </w:r>
      <w:proofErr w:type="spellEnd"/>
      <w:r>
        <w:t>,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proofErr w:type="spellStart"/>
      <w:r w:rsidRPr="00D115E9">
        <w:rPr>
          <w:b/>
          <w:bCs/>
        </w:rPr>
        <w:t>no</w:t>
      </w:r>
      <w:proofErr w:type="spellEnd"/>
      <w:r w:rsidRPr="00D115E9">
        <w:rPr>
          <w:b/>
          <w:bCs/>
        </w:rPr>
        <w:t xml:space="preserve"> password</w:t>
      </w:r>
      <w:r>
        <w:t xml:space="preserve"> per rimuovere tutte le </w:t>
      </w:r>
      <w:proofErr w:type="spellStart"/>
      <w:r>
        <w:t>shared</w:t>
      </w:r>
      <w:proofErr w:type="spellEnd"/>
      <w:r>
        <w:t xml:space="preserve"> </w:t>
      </w:r>
      <w:proofErr w:type="spellStart"/>
      <w:r>
        <w:t>pwd</w:t>
      </w:r>
      <w:proofErr w:type="spellEnd"/>
      <w:r>
        <w:t xml:space="preserve">, per tenere sicura la </w:t>
      </w:r>
      <w:proofErr w:type="spellStart"/>
      <w:r>
        <w:t>config</w:t>
      </w:r>
      <w:proofErr w:type="spellEnd"/>
      <w:r>
        <w:t xml:space="preserve"> dello switch.</w:t>
      </w:r>
    </w:p>
    <w:p w14:paraId="169A08F0" w14:textId="6A0CFD67" w:rsidR="00A96B3C" w:rsidRDefault="00D115E9" w:rsidP="00C5794A">
      <w:pPr>
        <w:pStyle w:val="Paragrafoelenco"/>
        <w:numPr>
          <w:ilvl w:val="0"/>
          <w:numId w:val="5"/>
        </w:numPr>
        <w:tabs>
          <w:tab w:val="left" w:pos="2600"/>
        </w:tabs>
      </w:pPr>
      <w:r>
        <w:t>Configura Telnet per usare gli user/</w:t>
      </w:r>
      <w:proofErr w:type="spellStart"/>
      <w:r>
        <w:t>pwd</w:t>
      </w:r>
      <w:proofErr w:type="spellEnd"/>
      <w:r>
        <w:t xml:space="preserve">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w:t>
      </w:r>
      <w:proofErr w:type="spellStart"/>
      <w:r w:rsidRPr="00A96B3C">
        <w:rPr>
          <w:b/>
          <w:bCs/>
        </w:rPr>
        <w:t>vty</w:t>
      </w:r>
      <w:proofErr w:type="spellEnd"/>
      <w:r w:rsidRPr="00A96B3C">
        <w:rPr>
          <w:b/>
          <w:bCs/>
        </w:rPr>
        <w:t xml:space="preserve"> 0 15 </w:t>
      </w:r>
      <w:r>
        <w:t xml:space="preserve">per entrare nella </w:t>
      </w:r>
      <w:proofErr w:type="spellStart"/>
      <w:r>
        <w:t>vty</w:t>
      </w:r>
      <w:proofErr w:type="spellEnd"/>
      <w:r>
        <w:t xml:space="preserve"> </w:t>
      </w:r>
      <w:proofErr w:type="spellStart"/>
      <w:r>
        <w:t>configuration</w:t>
      </w:r>
      <w:proofErr w:type="spellEnd"/>
      <w:r>
        <w:t xml:space="preserve">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 xml:space="preserve">Radius o </w:t>
      </w:r>
      <w:proofErr w:type="spellStart"/>
      <w:r w:rsidRPr="00D43703">
        <w:rPr>
          <w:b/>
          <w:bCs/>
        </w:rPr>
        <w:t>Tacacs</w:t>
      </w:r>
      <w:proofErr w:type="spellEnd"/>
      <w:r>
        <w:t xml:space="preserve">+, protocolli che criptano le </w:t>
      </w:r>
      <w:proofErr w:type="spellStart"/>
      <w:r>
        <w:t>pwd</w:t>
      </w:r>
      <w:proofErr w:type="spellEnd"/>
      <w:r>
        <w:t xml:space="preserve">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 xml:space="preserve">Telnet ha lo svantaggio di far scambiare messaggi in chiaro, comprese le </w:t>
      </w:r>
      <w:proofErr w:type="spellStart"/>
      <w:r>
        <w:t>pwd</w:t>
      </w:r>
      <w:proofErr w:type="spellEnd"/>
      <w:r>
        <w:t>.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proofErr w:type="spellStart"/>
      <w:r w:rsidRPr="00D16BDB">
        <w:rPr>
          <w:b/>
          <w:bCs/>
        </w:rPr>
        <w:t>Fully</w:t>
      </w:r>
      <w:proofErr w:type="spellEnd"/>
      <w:r w:rsidRPr="00D16BDB">
        <w:rPr>
          <w:b/>
          <w:bCs/>
        </w:rPr>
        <w:t xml:space="preserve"> </w:t>
      </w:r>
      <w:proofErr w:type="spellStart"/>
      <w:r w:rsidRPr="00D16BDB">
        <w:rPr>
          <w:b/>
          <w:bCs/>
        </w:rPr>
        <w:t>Qualified</w:t>
      </w:r>
      <w:proofErr w:type="spellEnd"/>
      <w:r w:rsidRPr="00D16BDB">
        <w:rPr>
          <w:b/>
          <w:bCs/>
        </w:rPr>
        <w:t xml:space="preserve"> Domain Name</w:t>
      </w:r>
      <w:r w:rsidRPr="00D16BDB">
        <w:t xml:space="preserve"> (FQDN)</w:t>
      </w:r>
      <w:r w:rsidR="00D16BDB" w:rsidRPr="00D16BDB">
        <w:t xml:space="preserve"> dello switch per creare la SSH </w:t>
      </w:r>
      <w:proofErr w:type="spellStart"/>
      <w:r w:rsidR="00D16BDB" w:rsidRPr="00D16BDB">
        <w:t>encryption</w:t>
      </w:r>
      <w:proofErr w:type="spellEnd"/>
      <w:r w:rsidR="00D16BDB" w:rsidRPr="00D16BDB">
        <w:t xml:space="preserve"> key, FQDN viene creato d</w:t>
      </w:r>
      <w:r w:rsidR="00D16BDB">
        <w:t>all’</w:t>
      </w:r>
      <w:proofErr w:type="spellStart"/>
      <w:r w:rsidR="00D16BDB">
        <w:t>hostname</w:t>
      </w:r>
      <w:proofErr w:type="spellEnd"/>
      <w:r w:rsidR="00D16BDB">
        <w:t xml:space="preserve"> e domain name dello switch. L’ultimo comando </w:t>
      </w:r>
      <w:proofErr w:type="spellStart"/>
      <w:r w:rsidR="00D16BDB" w:rsidRPr="00D16BDB">
        <w:rPr>
          <w:b/>
          <w:bCs/>
        </w:rPr>
        <w:t>crypto</w:t>
      </w:r>
      <w:proofErr w:type="spellEnd"/>
      <w:r w:rsidR="00D16BDB" w:rsidRPr="00D16BDB">
        <w:rPr>
          <w:b/>
          <w:bCs/>
        </w:rPr>
        <w:t xml:space="preserve"> key generate </w:t>
      </w:r>
      <w:proofErr w:type="spellStart"/>
      <w:r w:rsidR="00D16BDB" w:rsidRPr="00D16BDB">
        <w:rPr>
          <w:b/>
          <w:bCs/>
        </w:rPr>
        <w:t>rsa</w:t>
      </w:r>
      <w:proofErr w:type="spellEnd"/>
      <w:r w:rsidR="00D16BDB">
        <w:t xml:space="preserve"> genera la SSH </w:t>
      </w:r>
      <w:proofErr w:type="spellStart"/>
      <w:r w:rsidR="00D16BDB">
        <w:t>encryption</w:t>
      </w:r>
      <w:proofErr w:type="spellEnd"/>
      <w:r w:rsidR="00D16BDB">
        <w:t xml:space="preserve">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proofErr w:type="spellStart"/>
      <w:r w:rsidRPr="000614EC">
        <w:rPr>
          <w:i/>
          <w:iCs/>
        </w:rPr>
        <w:t>vty</w:t>
      </w:r>
      <w:proofErr w:type="spellEnd"/>
      <w:r w:rsidRPr="000614EC">
        <w:rPr>
          <w:i/>
          <w:iCs/>
        </w:rPr>
        <w:t xml:space="preserve"> line </w:t>
      </w:r>
      <w:proofErr w:type="spellStart"/>
      <w:r w:rsidRPr="000614EC">
        <w:rPr>
          <w:i/>
          <w:iCs/>
        </w:rPr>
        <w:t>configuration</w:t>
      </w:r>
      <w:proofErr w:type="spellEnd"/>
      <w:r>
        <w:rPr>
          <w:i/>
          <w:iCs/>
        </w:rPr>
        <w:t xml:space="preserve"> </w:t>
      </w:r>
      <w:r>
        <w:t xml:space="preserve">con il comando </w:t>
      </w:r>
      <w:proofErr w:type="spellStart"/>
      <w:r w:rsidRPr="000614EC">
        <w:rPr>
          <w:b/>
          <w:bCs/>
        </w:rPr>
        <w:t>transport</w:t>
      </w:r>
      <w:proofErr w:type="spellEnd"/>
      <w:r w:rsidRPr="000614EC">
        <w:rPr>
          <w:b/>
          <w:bCs/>
        </w:rPr>
        <w:t xml:space="preserve"> input </w:t>
      </w:r>
      <w:proofErr w:type="spellStart"/>
      <w:r w:rsidRPr="000614EC">
        <w:rPr>
          <w:b/>
          <w:bCs/>
        </w:rPr>
        <w:t>ssh</w:t>
      </w:r>
      <w:proofErr w:type="spellEnd"/>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proofErr w:type="spellStart"/>
      <w:r w:rsidRPr="000614EC">
        <w:rPr>
          <w:b/>
          <w:bCs/>
        </w:rPr>
        <w:t>transport</w:t>
      </w:r>
      <w:proofErr w:type="spellEnd"/>
      <w:r w:rsidRPr="000614EC">
        <w:rPr>
          <w:b/>
          <w:bCs/>
        </w:rPr>
        <w:t xml:space="preserve"> input </w:t>
      </w:r>
      <w:proofErr w:type="spellStart"/>
      <w:r w:rsidRPr="000614EC">
        <w:rPr>
          <w:b/>
          <w:bCs/>
        </w:rPr>
        <w:t>all</w:t>
      </w:r>
      <w:proofErr w:type="spellEnd"/>
      <w:r>
        <w:rPr>
          <w:b/>
          <w:bCs/>
        </w:rPr>
        <w:t xml:space="preserve"> </w:t>
      </w:r>
      <w:r>
        <w:t xml:space="preserve">o </w:t>
      </w:r>
      <w:proofErr w:type="spellStart"/>
      <w:r w:rsidRPr="000614EC">
        <w:rPr>
          <w:b/>
          <w:bCs/>
        </w:rPr>
        <w:t>transport</w:t>
      </w:r>
      <w:proofErr w:type="spellEnd"/>
      <w:r w:rsidRPr="000614EC">
        <w:rPr>
          <w:b/>
          <w:bCs/>
        </w:rPr>
        <w:t xml:space="preserve">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proofErr w:type="spellStart"/>
      <w:r w:rsidRPr="000614EC">
        <w:rPr>
          <w:b/>
          <w:bCs/>
        </w:rPr>
        <w:t>ip</w:t>
      </w:r>
      <w:proofErr w:type="spellEnd"/>
      <w:r w:rsidRPr="000614EC">
        <w:rPr>
          <w:b/>
          <w:bCs/>
        </w:rPr>
        <w:t xml:space="preserve"> </w:t>
      </w:r>
      <w:proofErr w:type="spellStart"/>
      <w:r w:rsidRPr="000614EC">
        <w:rPr>
          <w:b/>
          <w:bCs/>
        </w:rPr>
        <w:t>ssh</w:t>
      </w:r>
      <w:proofErr w:type="spellEnd"/>
      <w:r w:rsidRPr="000614EC">
        <w:rPr>
          <w:b/>
          <w:bCs/>
        </w:rPr>
        <w:t xml:space="preserve"> </w:t>
      </w:r>
      <w:proofErr w:type="spellStart"/>
      <w:r w:rsidRPr="000614EC">
        <w:rPr>
          <w:b/>
          <w:bCs/>
        </w:rPr>
        <w:t>version</w:t>
      </w:r>
      <w:proofErr w:type="spellEnd"/>
      <w:r w:rsidRPr="000614EC">
        <w:rPr>
          <w:b/>
          <w:bCs/>
        </w:rPr>
        <w:t xml:space="preserve"> 2</w:t>
      </w:r>
      <w:r>
        <w:t xml:space="preserve"> in global </w:t>
      </w:r>
      <w:proofErr w:type="spellStart"/>
      <w:r>
        <w:t>configuration</w:t>
      </w:r>
      <w:proofErr w:type="spellEnd"/>
      <w:r>
        <w:t xml:space="preserve">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 xml:space="preserve">show </w:t>
      </w:r>
      <w:proofErr w:type="spellStart"/>
      <w:r w:rsidRPr="000614EC">
        <w:rPr>
          <w:b/>
          <w:bCs/>
        </w:rPr>
        <w:t>ip</w:t>
      </w:r>
      <w:proofErr w:type="spellEnd"/>
      <w:r w:rsidRPr="000614EC">
        <w:rPr>
          <w:b/>
          <w:bCs/>
        </w:rPr>
        <w:t xml:space="preserve"> </w:t>
      </w:r>
      <w:proofErr w:type="spellStart"/>
      <w:r w:rsidRPr="000614EC">
        <w:rPr>
          <w:b/>
          <w:bCs/>
        </w:rPr>
        <w:t>ssh</w:t>
      </w:r>
      <w:proofErr w:type="spellEnd"/>
      <w:r>
        <w:rPr>
          <w:b/>
          <w:bCs/>
        </w:rPr>
        <w:t xml:space="preserve">, </w:t>
      </w:r>
      <w:r w:rsidRPr="000614EC">
        <w:t>il secondo</w:t>
      </w:r>
      <w:r>
        <w:t xml:space="preserve"> è </w:t>
      </w:r>
      <w:r w:rsidRPr="000614EC">
        <w:rPr>
          <w:b/>
          <w:bCs/>
        </w:rPr>
        <w:t xml:space="preserve">show </w:t>
      </w:r>
      <w:proofErr w:type="spellStart"/>
      <w:r w:rsidRPr="000614EC">
        <w:rPr>
          <w:b/>
          <w:bCs/>
        </w:rPr>
        <w:t>ssh</w:t>
      </w:r>
      <w:proofErr w:type="spellEnd"/>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proofErr w:type="spellStart"/>
      <w:r w:rsidRPr="005A688B">
        <w:rPr>
          <w:b/>
          <w:bCs/>
        </w:rPr>
        <w:t>interface</w:t>
      </w:r>
      <w:proofErr w:type="spellEnd"/>
      <w:r w:rsidRPr="005A688B">
        <w:rPr>
          <w:b/>
          <w:bCs/>
        </w:rPr>
        <w:t xml:space="preserve"> </w:t>
      </w:r>
      <w:proofErr w:type="spellStart"/>
      <w:r w:rsidRPr="005A688B">
        <w:rPr>
          <w:b/>
          <w:bCs/>
        </w:rPr>
        <w:t>vlan</w:t>
      </w:r>
      <w:proofErr w:type="spellEnd"/>
      <w:r w:rsidRPr="005A688B">
        <w:rPr>
          <w:b/>
          <w:bCs/>
        </w:rPr>
        <w:t xml:space="preserve"> 1</w:t>
      </w:r>
      <w:r>
        <w:t xml:space="preserve"> (dando per scontato sia sulla vlan1) in global </w:t>
      </w:r>
      <w:proofErr w:type="spellStart"/>
      <w:r>
        <w:t>config</w:t>
      </w:r>
      <w:proofErr w:type="spellEnd"/>
      <w:r>
        <w:t xml:space="preserve"> mode per settare la VLAN 1 </w:t>
      </w:r>
      <w:proofErr w:type="spellStart"/>
      <w:r>
        <w:t>configuration</w:t>
      </w:r>
      <w:proofErr w:type="spellEnd"/>
      <w:r>
        <w:t xml:space="preserve">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proofErr w:type="spellStart"/>
      <w:r w:rsidRPr="005A688B">
        <w:rPr>
          <w:b/>
          <w:bCs/>
        </w:rPr>
        <w:t>ip</w:t>
      </w:r>
      <w:proofErr w:type="spellEnd"/>
      <w:r w:rsidRPr="005A688B">
        <w:rPr>
          <w:b/>
          <w:bCs/>
        </w:rPr>
        <w:t xml:space="preserve"> </w:t>
      </w:r>
      <w:proofErr w:type="spellStart"/>
      <w:r w:rsidRPr="005A688B">
        <w:rPr>
          <w:b/>
          <w:bCs/>
        </w:rPr>
        <w:t>address</w:t>
      </w:r>
      <w:proofErr w:type="spellEnd"/>
      <w:r w:rsidRPr="005A688B">
        <w:t xml:space="preserve"> </w:t>
      </w:r>
      <w:proofErr w:type="spellStart"/>
      <w:r w:rsidRPr="005A688B">
        <w:rPr>
          <w:i/>
          <w:iCs/>
        </w:rPr>
        <w:t>ip-address</w:t>
      </w:r>
      <w:proofErr w:type="spellEnd"/>
      <w:r w:rsidRPr="005A688B">
        <w:rPr>
          <w:i/>
          <w:iCs/>
        </w:rPr>
        <w:t xml:space="preserve"> </w:t>
      </w:r>
      <w:proofErr w:type="spellStart"/>
      <w:r w:rsidRPr="005A688B">
        <w:rPr>
          <w:i/>
          <w:iCs/>
        </w:rPr>
        <w:t>mark</w:t>
      </w:r>
      <w:proofErr w:type="spellEnd"/>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 xml:space="preserve">no </w:t>
      </w:r>
      <w:proofErr w:type="spellStart"/>
      <w:r w:rsidRPr="005A688B">
        <w:rPr>
          <w:b/>
          <w:bCs/>
        </w:rPr>
        <w:t>shutdown</w:t>
      </w:r>
      <w:proofErr w:type="spellEnd"/>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proofErr w:type="spellStart"/>
      <w:r w:rsidRPr="007F61C3">
        <w:rPr>
          <w:lang w:val="en-US"/>
        </w:rPr>
        <w:t>Usare</w:t>
      </w:r>
      <w:proofErr w:type="spellEnd"/>
      <w:r w:rsidRPr="007F61C3">
        <w:rPr>
          <w:lang w:val="en-US"/>
        </w:rPr>
        <w:t xml:space="preserve"> </w:t>
      </w:r>
      <w:proofErr w:type="spellStart"/>
      <w:r w:rsidRPr="007F61C3">
        <w:rPr>
          <w:lang w:val="en-US"/>
        </w:rPr>
        <w:t>ip</w:t>
      </w:r>
      <w:proofErr w:type="spellEnd"/>
      <w:r w:rsidRPr="007F61C3">
        <w:rPr>
          <w:lang w:val="en-US"/>
        </w:rPr>
        <w:t xml:space="preserve"> </w:t>
      </w:r>
      <w:r w:rsidRPr="007F61C3">
        <w:rPr>
          <w:b/>
          <w:bCs/>
          <w:lang w:val="en-US"/>
        </w:rPr>
        <w:t>default-gateway</w:t>
      </w:r>
      <w:r w:rsidRPr="007F61C3">
        <w:rPr>
          <w:lang w:val="en-US"/>
        </w:rPr>
        <w:t xml:space="preserve"> </w:t>
      </w:r>
      <w:proofErr w:type="spellStart"/>
      <w:r w:rsidRPr="007F61C3">
        <w:rPr>
          <w:i/>
          <w:iCs/>
          <w:lang w:val="en-US"/>
        </w:rPr>
        <w:t>ip-addres</w:t>
      </w:r>
      <w:proofErr w:type="spellEnd"/>
      <w:r w:rsidRPr="007F61C3">
        <w:rPr>
          <w:lang w:val="en-US"/>
        </w:rPr>
        <w:t xml:space="preserve"> in global config mode per </w:t>
      </w:r>
      <w:proofErr w:type="spellStart"/>
      <w:r w:rsidRPr="007F61C3">
        <w:rPr>
          <w:lang w:val="en-US"/>
        </w:rPr>
        <w:t>configurare</w:t>
      </w:r>
      <w:proofErr w:type="spellEnd"/>
      <w:r w:rsidRPr="007F61C3">
        <w:rPr>
          <w:lang w:val="en-US"/>
        </w:rPr>
        <w:t xml:space="preserv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proofErr w:type="spellStart"/>
      <w:r w:rsidR="005A688B" w:rsidRPr="005A688B">
        <w:rPr>
          <w:b/>
          <w:bCs/>
        </w:rPr>
        <w:t>ip</w:t>
      </w:r>
      <w:proofErr w:type="spellEnd"/>
      <w:r w:rsidR="005A688B" w:rsidRPr="005A688B">
        <w:rPr>
          <w:b/>
          <w:bCs/>
        </w:rPr>
        <w:t xml:space="preserve">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w:t>
      </w:r>
      <w:proofErr w:type="spellStart"/>
      <w:r w:rsidR="005A688B">
        <w:t>Address</w:t>
      </w:r>
      <w:proofErr w:type="spellEnd"/>
      <w:r w:rsidR="005A688B">
        <w:t>.</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 xml:space="preserve">no </w:t>
      </w:r>
      <w:proofErr w:type="spellStart"/>
      <w:r w:rsidRPr="009635B2">
        <w:rPr>
          <w:b/>
          <w:bCs/>
        </w:rPr>
        <w:t>shutdown</w:t>
      </w:r>
      <w:proofErr w:type="spellEnd"/>
      <w:r>
        <w:t xml:space="preserve">. Per </w:t>
      </w:r>
      <w:r w:rsidRPr="009635B2">
        <w:rPr>
          <w:b/>
          <w:bCs/>
        </w:rPr>
        <w:t>disabilitarla</w:t>
      </w:r>
      <w:r>
        <w:rPr>
          <w:b/>
          <w:bCs/>
        </w:rPr>
        <w:t xml:space="preserve"> </w:t>
      </w:r>
      <w:r>
        <w:t>invece</w:t>
      </w:r>
      <w:r w:rsidRPr="009635B2">
        <w:rPr>
          <w:b/>
          <w:bCs/>
        </w:rPr>
        <w:t xml:space="preserve"> </w:t>
      </w:r>
      <w:proofErr w:type="spellStart"/>
      <w:r w:rsidRPr="009635B2">
        <w:rPr>
          <w:b/>
          <w:bCs/>
        </w:rPr>
        <w:t>shutdown</w:t>
      </w:r>
      <w:proofErr w:type="spellEnd"/>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 xml:space="preserve">Dynamic Host </w:t>
      </w:r>
      <w:proofErr w:type="spellStart"/>
      <w:r w:rsidRPr="007156B4">
        <w:rPr>
          <w:b/>
          <w:bCs/>
        </w:rPr>
        <w:t>Configuration</w:t>
      </w:r>
      <w:proofErr w:type="spellEnd"/>
      <w:r w:rsidRPr="007156B4">
        <w:rPr>
          <w:b/>
          <w:bCs/>
        </w:rPr>
        <w:t xml:space="preserve"> </w:t>
      </w:r>
      <w:proofErr w:type="spellStart"/>
      <w:r w:rsidRPr="007156B4">
        <w:rPr>
          <w:b/>
          <w:bCs/>
        </w:rPr>
        <w:t>Protocol</w:t>
      </w:r>
      <w:proofErr w:type="spellEnd"/>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w:t>
      </w:r>
      <w:proofErr w:type="spellStart"/>
      <w:r>
        <w:t>config</w:t>
      </w:r>
      <w:proofErr w:type="spellEnd"/>
      <w:r>
        <w:t xml:space="preserve"> mode usando </w:t>
      </w:r>
      <w:proofErr w:type="spellStart"/>
      <w:r w:rsidRPr="007156B4">
        <w:rPr>
          <w:b/>
          <w:bCs/>
        </w:rPr>
        <w:t>interface</w:t>
      </w:r>
      <w:proofErr w:type="spellEnd"/>
      <w:r w:rsidRPr="007156B4">
        <w:rPr>
          <w:b/>
          <w:bCs/>
        </w:rPr>
        <w:t xml:space="preserve"> </w:t>
      </w:r>
      <w:proofErr w:type="spellStart"/>
      <w:r w:rsidRPr="007156B4">
        <w:rPr>
          <w:b/>
          <w:bCs/>
        </w:rPr>
        <w:t>vlan</w:t>
      </w:r>
      <w:proofErr w:type="spellEnd"/>
      <w:r w:rsidRPr="007156B4">
        <w:rPr>
          <w:b/>
          <w:bCs/>
        </w:rPr>
        <w:t xml:space="preserve"> 1</w:t>
      </w:r>
      <w:r>
        <w:t xml:space="preserve">, e si autorizza l’interfaccia con   </w:t>
      </w:r>
      <w:r w:rsidRPr="007156B4">
        <w:rPr>
          <w:b/>
          <w:bCs/>
        </w:rPr>
        <w:t xml:space="preserve">no </w:t>
      </w:r>
      <w:proofErr w:type="spellStart"/>
      <w:r w:rsidRPr="007156B4">
        <w:rPr>
          <w:b/>
          <w:bCs/>
        </w:rPr>
        <w:t>shutdown</w:t>
      </w:r>
      <w:proofErr w:type="spellEnd"/>
      <w:r>
        <w:t>.</w:t>
      </w:r>
    </w:p>
    <w:p w14:paraId="6543D7B0" w14:textId="01DEC1B4" w:rsidR="007156B4" w:rsidRDefault="007156B4" w:rsidP="005A688B">
      <w:pPr>
        <w:tabs>
          <w:tab w:val="left" w:pos="2600"/>
        </w:tabs>
      </w:pPr>
      <w:r>
        <w:t xml:space="preserve">Step 2: Si assegna un indirizzo IP e una </w:t>
      </w:r>
      <w:proofErr w:type="spellStart"/>
      <w:r>
        <w:t>mask</w:t>
      </w:r>
      <w:proofErr w:type="spellEnd"/>
      <w:r>
        <w:t xml:space="preserve"> usando </w:t>
      </w:r>
      <w:proofErr w:type="spellStart"/>
      <w:r w:rsidRPr="007156B4">
        <w:rPr>
          <w:b/>
          <w:bCs/>
        </w:rPr>
        <w:t>ip</w:t>
      </w:r>
      <w:proofErr w:type="spellEnd"/>
      <w:r w:rsidRPr="007156B4">
        <w:rPr>
          <w:b/>
          <w:bCs/>
        </w:rPr>
        <w:t xml:space="preserve"> </w:t>
      </w:r>
      <w:proofErr w:type="spellStart"/>
      <w:r w:rsidRPr="007156B4">
        <w:rPr>
          <w:b/>
          <w:bCs/>
        </w:rPr>
        <w:t>address</w:t>
      </w:r>
      <w:proofErr w:type="spellEnd"/>
      <w:r w:rsidRPr="007156B4">
        <w:rPr>
          <w:b/>
          <w:bCs/>
        </w:rPr>
        <w:t xml:space="preserve"> </w:t>
      </w:r>
      <w:proofErr w:type="spellStart"/>
      <w:r w:rsidRPr="007156B4">
        <w:rPr>
          <w:b/>
          <w:bCs/>
        </w:rPr>
        <w:t>dhcp</w:t>
      </w:r>
      <w:proofErr w:type="spellEnd"/>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w:t>
      </w:r>
      <w:proofErr w:type="spellStart"/>
      <w:r w:rsidRPr="007156B4">
        <w:rPr>
          <w:b/>
          <w:bCs/>
        </w:rPr>
        <w:t>config</w:t>
      </w:r>
      <w:proofErr w:type="spellEnd"/>
      <w:r>
        <w:t xml:space="preserve"> che mostra la </w:t>
      </w:r>
      <w:proofErr w:type="spellStart"/>
      <w:r>
        <w:t>config</w:t>
      </w:r>
      <w:proofErr w:type="spellEnd"/>
      <w:r>
        <w:t xml:space="preserve"> corrente, oppure dando </w:t>
      </w:r>
      <w:r w:rsidRPr="007156B4">
        <w:rPr>
          <w:b/>
          <w:bCs/>
        </w:rPr>
        <w:t xml:space="preserve">show </w:t>
      </w:r>
      <w:proofErr w:type="spellStart"/>
      <w:r w:rsidRPr="007156B4">
        <w:rPr>
          <w:b/>
          <w:bCs/>
        </w:rPr>
        <w:t>interfaces</w:t>
      </w:r>
      <w:proofErr w:type="spellEnd"/>
      <w:r w:rsidRPr="007156B4">
        <w:rPr>
          <w:b/>
          <w:bCs/>
        </w:rPr>
        <w:t xml:space="preserve"> </w:t>
      </w:r>
      <w:proofErr w:type="spellStart"/>
      <w:r w:rsidRPr="007156B4">
        <w:rPr>
          <w:b/>
          <w:bCs/>
        </w:rPr>
        <w:t>vlan</w:t>
      </w:r>
      <w:proofErr w:type="spellEnd"/>
      <w:r w:rsidRPr="007156B4">
        <w:rPr>
          <w:i/>
          <w:iCs/>
        </w:rPr>
        <w:t xml:space="preserve"> </w:t>
      </w:r>
      <w:r w:rsidRPr="004C65EE">
        <w:rPr>
          <w:b/>
          <w:bCs/>
          <w:i/>
          <w:iCs/>
          <w:sz w:val="26"/>
          <w:szCs w:val="26"/>
        </w:rPr>
        <w:t>x</w:t>
      </w:r>
      <w:r>
        <w:t xml:space="preserve"> vengono mostrati l’indirizzo IP e la </w:t>
      </w:r>
      <w:proofErr w:type="spellStart"/>
      <w:r>
        <w:t>mask</w:t>
      </w:r>
      <w:proofErr w:type="spellEnd"/>
      <w:r>
        <w:t xml:space="preserve">, infine si può usare </w:t>
      </w:r>
      <w:r w:rsidRPr="004C65EE">
        <w:rPr>
          <w:b/>
          <w:bCs/>
        </w:rPr>
        <w:t xml:space="preserve">show </w:t>
      </w:r>
      <w:proofErr w:type="spellStart"/>
      <w:r w:rsidRPr="004C65EE">
        <w:rPr>
          <w:b/>
          <w:bCs/>
        </w:rPr>
        <w:t>dhcp</w:t>
      </w:r>
      <w:proofErr w:type="spellEnd"/>
      <w:r w:rsidRPr="004C65EE">
        <w:rPr>
          <w:b/>
          <w:bCs/>
        </w:rPr>
        <w:t xml:space="preserve"> </w:t>
      </w:r>
      <w:proofErr w:type="spellStart"/>
      <w:r w:rsidRPr="004C65EE">
        <w:rPr>
          <w:b/>
          <w:bCs/>
        </w:rPr>
        <w:t>lease</w:t>
      </w:r>
      <w:proofErr w:type="spellEnd"/>
      <w:r>
        <w:t xml:space="preserve"> per vedere i parametri </w:t>
      </w:r>
      <w:r w:rsidR="004C65EE">
        <w:t xml:space="preserve">temporanei </w:t>
      </w:r>
      <w:proofErr w:type="spellStart"/>
      <w:r>
        <w:t>dhcp</w:t>
      </w:r>
      <w:proofErr w:type="spellEnd"/>
      <w:r w:rsidR="004C65EE">
        <w:t xml:space="preserve"> (nota che lo switch non memorizza la </w:t>
      </w:r>
      <w:proofErr w:type="spellStart"/>
      <w:r w:rsidR="004C65EE">
        <w:t>config</w:t>
      </w:r>
      <w:proofErr w:type="spellEnd"/>
      <w:r w:rsidR="004C65EE">
        <w:t xml:space="preserve"> </w:t>
      </w:r>
      <w:proofErr w:type="spellStart"/>
      <w:r w:rsidR="004C65EE">
        <w:t>dhcp</w:t>
      </w:r>
      <w:proofErr w:type="spellEnd"/>
      <w:r w:rsidR="004C65EE">
        <w:t>).</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 xml:space="preserve">show </w:t>
      </w:r>
      <w:proofErr w:type="spellStart"/>
      <w:r w:rsidRPr="00B079AE">
        <w:rPr>
          <w:b/>
          <w:bCs/>
        </w:rPr>
        <w:t>interfaces</w:t>
      </w:r>
      <w:proofErr w:type="spellEnd"/>
      <w:r w:rsidRPr="00B079AE">
        <w:rPr>
          <w:b/>
          <w:bCs/>
        </w:rPr>
        <w:t xml:space="preserve"> </w:t>
      </w:r>
      <w:proofErr w:type="spellStart"/>
      <w:r w:rsidRPr="00B079AE">
        <w:rPr>
          <w:b/>
          <w:bCs/>
        </w:rPr>
        <w:t>vlan</w:t>
      </w:r>
      <w:proofErr w:type="spellEnd"/>
      <w:r w:rsidRPr="00B079AE">
        <w:rPr>
          <w:b/>
          <w:bCs/>
        </w:rPr>
        <w:t xml:space="preserve">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proofErr w:type="spellStart"/>
      <w:r w:rsidRPr="00F608F7">
        <w:rPr>
          <w:b/>
          <w:bCs/>
        </w:rPr>
        <w:t>sbagli</w:t>
      </w:r>
      <w:proofErr w:type="spellEnd"/>
      <w:r>
        <w:t xml:space="preserve"> un comando sulla CLI il DNS si impegna per cercare quel comando </w:t>
      </w:r>
      <w:r w:rsidR="00294761">
        <w:t>n</w:t>
      </w:r>
      <w:r>
        <w:t xml:space="preserve">ei propri server, e ci mette 1 min di </w:t>
      </w:r>
      <w:proofErr w:type="spellStart"/>
      <w:r>
        <w:t>timeout</w:t>
      </w:r>
      <w:proofErr w:type="spellEnd"/>
      <w:r>
        <w:t xml:space="preserve"> per ridarti il controllo della CLI. Per disabilitare ciò si usa </w:t>
      </w:r>
      <w:r w:rsidRPr="00F608F7">
        <w:rPr>
          <w:b/>
          <w:bCs/>
        </w:rPr>
        <w:t xml:space="preserve">no </w:t>
      </w:r>
      <w:proofErr w:type="spellStart"/>
      <w:r w:rsidRPr="00F608F7">
        <w:rPr>
          <w:b/>
          <w:bCs/>
        </w:rPr>
        <w:t>ip</w:t>
      </w:r>
      <w:proofErr w:type="spellEnd"/>
      <w:r w:rsidRPr="00F608F7">
        <w:rPr>
          <w:b/>
          <w:bCs/>
        </w:rPr>
        <w:t xml:space="preserve"> domain-</w:t>
      </w:r>
      <w:proofErr w:type="spellStart"/>
      <w:r w:rsidRPr="00F608F7">
        <w:rPr>
          <w:b/>
          <w:bCs/>
        </w:rPr>
        <w:t>lookup</w:t>
      </w:r>
      <w:proofErr w:type="spellEnd"/>
      <w:r>
        <w:t>.</w:t>
      </w:r>
    </w:p>
    <w:p w14:paraId="77660E9A" w14:textId="7CC8E940" w:rsidR="007156B4" w:rsidRDefault="00813471" w:rsidP="005A688B">
      <w:pPr>
        <w:tabs>
          <w:tab w:val="left" w:pos="2600"/>
        </w:tabs>
      </w:pPr>
      <w:proofErr w:type="spellStart"/>
      <w:r w:rsidRPr="00813471">
        <w:rPr>
          <w:b/>
          <w:bCs/>
        </w:rPr>
        <w:t>Logging</w:t>
      </w:r>
      <w:proofErr w:type="spellEnd"/>
      <w:r w:rsidRPr="00813471">
        <w:rPr>
          <w:b/>
          <w:bCs/>
        </w:rPr>
        <w:t xml:space="preserve"> </w:t>
      </w:r>
      <w:proofErr w:type="spellStart"/>
      <w:r w:rsidRPr="00813471">
        <w:rPr>
          <w:b/>
          <w:bCs/>
        </w:rPr>
        <w:t>synchronous</w:t>
      </w:r>
      <w:proofErr w:type="spellEnd"/>
      <w:r w:rsidRPr="00813471">
        <w:t>: dice allo switch di asp</w:t>
      </w:r>
      <w:r>
        <w:t>ettare che tu abbia finito per dare lo show.</w:t>
      </w:r>
    </w:p>
    <w:p w14:paraId="42A949CA" w14:textId="6593C66A" w:rsidR="00813471" w:rsidRPr="00813471" w:rsidRDefault="00813471" w:rsidP="005A688B">
      <w:pPr>
        <w:tabs>
          <w:tab w:val="left" w:pos="2600"/>
        </w:tabs>
      </w:pPr>
      <w:proofErr w:type="spellStart"/>
      <w:r w:rsidRPr="00813471">
        <w:rPr>
          <w:b/>
          <w:bCs/>
        </w:rPr>
        <w:t>Exec</w:t>
      </w:r>
      <w:proofErr w:type="spellEnd"/>
      <w:r w:rsidRPr="00813471">
        <w:rPr>
          <w:b/>
          <w:bCs/>
        </w:rPr>
        <w:t>-time</w:t>
      </w:r>
      <w:r w:rsidRPr="00813471">
        <w:t>: setta un timer “</w:t>
      </w:r>
      <w:proofErr w:type="spellStart"/>
      <w:r w:rsidRPr="00813471">
        <w:t>inactivity</w:t>
      </w:r>
      <w:proofErr w:type="spellEnd"/>
      <w:r w:rsidRPr="00813471">
        <w:t xml:space="preserve"> </w:t>
      </w:r>
      <w:proofErr w:type="spellStart"/>
      <w:r w:rsidRPr="00813471">
        <w:t>timeout</w:t>
      </w:r>
      <w:proofErr w:type="spellEnd"/>
      <w:r w:rsidRPr="00813471">
        <w: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xml:space="preserve">), duplex e </w:t>
      </w:r>
      <w:proofErr w:type="spellStart"/>
      <w:r w:rsidRPr="005706CB">
        <w:rPr>
          <w:b/>
          <w:bCs/>
        </w:rPr>
        <w:t>description</w:t>
      </w:r>
      <w:proofErr w:type="spellEnd"/>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 xml:space="preserve">Configurazione Speed, Duplex e </w:t>
      </w:r>
      <w:proofErr w:type="spellStart"/>
      <w:r w:rsidRPr="005706CB">
        <w:rPr>
          <w:b/>
          <w:bCs/>
          <w:sz w:val="26"/>
          <w:szCs w:val="26"/>
        </w:rPr>
        <w:t>Description</w:t>
      </w:r>
      <w:proofErr w:type="spellEnd"/>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w:t>
      </w:r>
      <w:proofErr w:type="spellStart"/>
      <w:r>
        <w:t>autonegoziano</w:t>
      </w:r>
      <w:proofErr w:type="spellEnd"/>
      <w:r>
        <w:t xml:space="preserve">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w:t>
      </w:r>
      <w:proofErr w:type="spellStart"/>
      <w:r>
        <w:t>half</w:t>
      </w:r>
      <w:proofErr w:type="spellEnd"/>
      <w:r>
        <w:t xml:space="preserve">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proofErr w:type="spellStart"/>
      <w:r w:rsidRPr="005706CB">
        <w:rPr>
          <w:b/>
          <w:bCs/>
        </w:rPr>
        <w:t>description</w:t>
      </w:r>
      <w:proofErr w:type="spellEnd"/>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w:t>
      </w:r>
      <w:proofErr w:type="spellStart"/>
      <w:r w:rsidR="005706CB">
        <w:t>FastEthernet</w:t>
      </w:r>
      <w:proofErr w:type="spellEnd"/>
      <w:r w:rsidR="005706CB">
        <w:t xml:space="preserve"> 0/1, e nessun’altra.</w:t>
      </w:r>
    </w:p>
    <w:p w14:paraId="5CE43C9D" w14:textId="25E30F5E" w:rsidR="00CF0147" w:rsidRDefault="00CF0147" w:rsidP="005A688B">
      <w:pPr>
        <w:tabs>
          <w:tab w:val="left" w:pos="2600"/>
        </w:tabs>
      </w:pPr>
      <w:r>
        <w:t xml:space="preserve">Per vedere i dettagli di ogni interfaccia si usa </w:t>
      </w:r>
      <w:r w:rsidRPr="00CF0147">
        <w:rPr>
          <w:b/>
          <w:bCs/>
        </w:rPr>
        <w:t xml:space="preserve">show </w:t>
      </w:r>
      <w:proofErr w:type="spellStart"/>
      <w:r w:rsidRPr="00CF0147">
        <w:rPr>
          <w:b/>
          <w:bCs/>
        </w:rPr>
        <w:t>interfaces</w:t>
      </w:r>
      <w:proofErr w:type="spellEnd"/>
      <w:r w:rsidRPr="00CF0147">
        <w:rPr>
          <w:b/>
          <w:bCs/>
        </w:rPr>
        <w:t xml:space="preserve">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proofErr w:type="spellStart"/>
      <w:r w:rsidRPr="00CF0147">
        <w:rPr>
          <w:b/>
          <w:bCs/>
        </w:rPr>
        <w:t>notconnect</w:t>
      </w:r>
      <w:proofErr w:type="spellEnd"/>
      <w:r>
        <w:t xml:space="preserve"> nel senso che al momento non sta lavorando.</w:t>
      </w:r>
    </w:p>
    <w:p w14:paraId="506C4174" w14:textId="2E534BE8" w:rsidR="00CF0147" w:rsidRDefault="00CF0147" w:rsidP="005A688B">
      <w:pPr>
        <w:tabs>
          <w:tab w:val="left" w:pos="2600"/>
        </w:tabs>
      </w:pPr>
      <w:r>
        <w:t xml:space="preserve">Per la Fa0/2: default </w:t>
      </w:r>
      <w:proofErr w:type="spellStart"/>
      <w:r>
        <w:t>config</w:t>
      </w:r>
      <w:proofErr w:type="spellEnd"/>
      <w:r>
        <w:t xml:space="preserve">, speed e duplex sono su “auto”, significa che cercherà di negoziare la velocità e la </w:t>
      </w:r>
      <w:proofErr w:type="spellStart"/>
      <w:r>
        <w:t>connesione</w:t>
      </w:r>
      <w:proofErr w:type="spellEnd"/>
      <w:r>
        <w:t>, quando la porta sarà “up”.</w:t>
      </w:r>
    </w:p>
    <w:p w14:paraId="4FE059C0" w14:textId="63A91C0B" w:rsidR="00CF0147" w:rsidRDefault="00CF0147" w:rsidP="005A688B">
      <w:pPr>
        <w:tabs>
          <w:tab w:val="left" w:pos="2600"/>
        </w:tabs>
      </w:pPr>
      <w:r>
        <w:t xml:space="preserve">Per la Fa0/4: similmente a Fa0/2 è settata di default, la a- davanti su speed e duplex significa che sono parametri già </w:t>
      </w:r>
      <w:proofErr w:type="spellStart"/>
      <w:r>
        <w:t>autonegoziati</w:t>
      </w:r>
      <w:proofErr w:type="spellEnd"/>
      <w:r>
        <w:t>.</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proofErr w:type="spellStart"/>
      <w:r w:rsidRPr="00FD3208">
        <w:rPr>
          <w:b/>
          <w:bCs/>
        </w:rPr>
        <w:t>interface</w:t>
      </w:r>
      <w:proofErr w:type="spellEnd"/>
      <w:r w:rsidRPr="00FD3208">
        <w:rPr>
          <w:b/>
          <w:bCs/>
        </w:rPr>
        <w:t xml:space="preserve"> range</w:t>
      </w:r>
      <w:r>
        <w:rPr>
          <w:b/>
          <w:bCs/>
        </w:rPr>
        <w:t xml:space="preserve"> </w:t>
      </w:r>
      <w:r>
        <w:t>che si usa per risparmiare tempo nella configurazione delle interfacce. Il comando, nell’esempio, dice all’IOS di</w:t>
      </w:r>
      <w:r w:rsidR="00891F73">
        <w:t xml:space="preserve"> applicare quella configurazione dall’interfaccia </w:t>
      </w:r>
      <w:proofErr w:type="spellStart"/>
      <w:r w:rsidR="00891F73">
        <w:t>FastEthernet</w:t>
      </w:r>
      <w:proofErr w:type="spellEnd"/>
      <w:r w:rsidR="00891F73">
        <w:t xml:space="preserve">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 xml:space="preserve">no </w:t>
      </w:r>
      <w:proofErr w:type="spellStart"/>
      <w:r w:rsidRPr="00891F73">
        <w:rPr>
          <w:b/>
          <w:bCs/>
        </w:rPr>
        <w:t>shutdown</w:t>
      </w:r>
      <w:proofErr w:type="spellEnd"/>
      <w:r w:rsidRPr="00891F73">
        <w:rPr>
          <w:b/>
          <w:bCs/>
        </w:rPr>
        <w:t xml:space="preserve"> e </w:t>
      </w:r>
      <w:proofErr w:type="spellStart"/>
      <w:r w:rsidRPr="00891F73">
        <w:rPr>
          <w:b/>
          <w:bCs/>
        </w:rPr>
        <w:t>shutdown</w:t>
      </w:r>
      <w:proofErr w:type="spellEnd"/>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 xml:space="preserve">no </w:t>
      </w:r>
      <w:proofErr w:type="spellStart"/>
      <w:r w:rsidRPr="004221F0">
        <w:rPr>
          <w:b/>
          <w:bCs/>
        </w:rPr>
        <w:t>shutdown</w:t>
      </w:r>
      <w:proofErr w:type="spellEnd"/>
      <w:r>
        <w:t>”.</w:t>
      </w:r>
    </w:p>
    <w:p w14:paraId="10169401" w14:textId="7B65F4B1" w:rsidR="004221F0" w:rsidRDefault="004221F0" w:rsidP="005A688B">
      <w:pPr>
        <w:tabs>
          <w:tab w:val="left" w:pos="2600"/>
        </w:tabs>
      </w:pPr>
      <w:r w:rsidRPr="004221F0">
        <w:t xml:space="preserve">Il comando </w:t>
      </w:r>
      <w:r w:rsidRPr="004221F0">
        <w:rPr>
          <w:b/>
          <w:bCs/>
        </w:rPr>
        <w:t xml:space="preserve">show </w:t>
      </w:r>
      <w:proofErr w:type="spellStart"/>
      <w:r w:rsidRPr="004221F0">
        <w:rPr>
          <w:b/>
          <w:bCs/>
        </w:rPr>
        <w:t>interfaces</w:t>
      </w:r>
      <w:proofErr w:type="spellEnd"/>
      <w:r w:rsidRPr="004221F0">
        <w:rPr>
          <w:b/>
          <w:bCs/>
        </w:rPr>
        <w:t xml:space="preserve"> status</w:t>
      </w:r>
      <w:r>
        <w:t xml:space="preserve"> lista un solo output, quando la porta è down l’output è “</w:t>
      </w:r>
      <w:proofErr w:type="spellStart"/>
      <w:r w:rsidRPr="004221F0">
        <w:rPr>
          <w:b/>
          <w:bCs/>
        </w:rPr>
        <w:t>disabled</w:t>
      </w:r>
      <w:proofErr w:type="spellEnd"/>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 xml:space="preserve">show </w:t>
      </w:r>
      <w:proofErr w:type="spellStart"/>
      <w:r w:rsidR="008F6B5E" w:rsidRPr="008F6B5E">
        <w:rPr>
          <w:b/>
          <w:bCs/>
        </w:rPr>
        <w:t>interfaces</w:t>
      </w:r>
      <w:proofErr w:type="spellEnd"/>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 xml:space="preserve">Rimuovere Configurazioni con il No </w:t>
      </w:r>
      <w:proofErr w:type="spellStart"/>
      <w:r w:rsidRPr="008F6B5E">
        <w:rPr>
          <w:b/>
          <w:bCs/>
          <w:sz w:val="26"/>
          <w:szCs w:val="26"/>
        </w:rPr>
        <w:t>Command</w:t>
      </w:r>
      <w:proofErr w:type="spellEnd"/>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xml:space="preserve">). Stessa logica per il duplex e per la </w:t>
      </w:r>
      <w:proofErr w:type="spellStart"/>
      <w:r>
        <w:t>description</w:t>
      </w:r>
      <w:proofErr w:type="spellEnd"/>
      <w:r>
        <w:t>.</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 xml:space="preserve">speed 100, duplex full e </w:t>
      </w:r>
      <w:proofErr w:type="spellStart"/>
      <w:r w:rsidRPr="006B7D93">
        <w:rPr>
          <w:b/>
          <w:bCs/>
        </w:rPr>
        <w:t>description</w:t>
      </w:r>
      <w:proofErr w:type="spellEnd"/>
      <w:r w:rsidRPr="006B7D93">
        <w:rPr>
          <w:b/>
          <w:bCs/>
        </w:rPr>
        <w:t xml:space="preserve"> link to 2901-2, poi </w:t>
      </w:r>
      <w:proofErr w:type="spellStart"/>
      <w:r w:rsidRPr="006B7D93">
        <w:rPr>
          <w:b/>
          <w:bCs/>
        </w:rPr>
        <w:t>shutdown</w:t>
      </w:r>
      <w:proofErr w:type="spellEnd"/>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w:t>
      </w:r>
      <w:proofErr w:type="spellStart"/>
      <w:r>
        <w:t>da</w:t>
      </w:r>
      <w:proofErr w:type="spellEnd"/>
      <w:r>
        <w:t xml:space="preserve"> il </w:t>
      </w:r>
      <w:r w:rsidRPr="006B7D93">
        <w:rPr>
          <w:b/>
          <w:bCs/>
        </w:rPr>
        <w:t>show running-</w:t>
      </w:r>
      <w:proofErr w:type="spellStart"/>
      <w:r w:rsidRPr="006B7D93">
        <w:rPr>
          <w:b/>
          <w:bCs/>
        </w:rPr>
        <w:t>config</w:t>
      </w:r>
      <w:proofErr w:type="spellEnd"/>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w:t>
      </w:r>
      <w:proofErr w:type="spellStart"/>
      <w:r w:rsidRPr="006B7D93">
        <w:rPr>
          <w:b/>
          <w:bCs/>
        </w:rPr>
        <w:t>config</w:t>
      </w:r>
      <w:proofErr w:type="spellEnd"/>
      <w:r>
        <w:t xml:space="preserve"> </w:t>
      </w:r>
      <w:r w:rsidR="00611500">
        <w:t xml:space="preserve">e </w:t>
      </w:r>
      <w:r w:rsidR="00611500" w:rsidRPr="00611500">
        <w:rPr>
          <w:b/>
          <w:bCs/>
        </w:rPr>
        <w:t>show startup-</w:t>
      </w:r>
      <w:proofErr w:type="spellStart"/>
      <w:r w:rsidR="00611500" w:rsidRPr="00611500">
        <w:rPr>
          <w:b/>
          <w:bCs/>
        </w:rPr>
        <w:t>config</w:t>
      </w:r>
      <w:proofErr w:type="spellEnd"/>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proofErr w:type="spellStart"/>
      <w:r w:rsidRPr="00611500">
        <w:rPr>
          <w:b/>
          <w:bCs/>
          <w:sz w:val="26"/>
          <w:szCs w:val="26"/>
        </w:rPr>
        <w:t>Autonegoziazione</w:t>
      </w:r>
      <w:proofErr w:type="spellEnd"/>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w:t>
      </w:r>
      <w:proofErr w:type="spellStart"/>
      <w:r>
        <w:t>autonegoziazione</w:t>
      </w:r>
      <w:proofErr w:type="spellEnd"/>
      <w:r>
        <w:t xml:space="preserv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w:t>
      </w:r>
      <w:proofErr w:type="spellStart"/>
      <w:r w:rsidRPr="00936A93">
        <w:rPr>
          <w:b/>
          <w:bCs/>
        </w:rPr>
        <w:t>autonegoziazione</w:t>
      </w:r>
      <w:proofErr w:type="spellEnd"/>
      <w:r w:rsidRPr="00936A93">
        <w:rPr>
          <w:b/>
          <w:bCs/>
        </w:rPr>
        <w:t xml:space="preserv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proofErr w:type="spellStart"/>
      <w:r w:rsidRPr="00936A93">
        <w:rPr>
          <w:b/>
          <w:bCs/>
        </w:rPr>
        <w:t>half</w:t>
      </w:r>
      <w:proofErr w:type="spellEnd"/>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w:t>
      </w:r>
      <w:proofErr w:type="spellStart"/>
      <w:r>
        <w:t>autonegoziazione</w:t>
      </w:r>
      <w:proofErr w:type="spellEnd"/>
      <w:r>
        <w:t xml:space="preserv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w:t>
      </w:r>
      <w:proofErr w:type="spellStart"/>
      <w:r>
        <w:t>autonegoziazione</w:t>
      </w:r>
      <w:proofErr w:type="spellEnd"/>
      <w:r>
        <w:t>,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proofErr w:type="spellStart"/>
      <w:r w:rsidR="00010130">
        <w:rPr>
          <w:b/>
          <w:bCs/>
        </w:rPr>
        <w:t>autonegoziation</w:t>
      </w:r>
      <w:proofErr w:type="spellEnd"/>
      <w:r w:rsidR="00010130">
        <w:rPr>
          <w:b/>
          <w:bCs/>
        </w:rPr>
        <w:t xml:space="preserve"> default</w:t>
      </w:r>
      <w:r w:rsidR="00010130">
        <w:t xml:space="preserve"> setta in </w:t>
      </w:r>
      <w:proofErr w:type="spellStart"/>
      <w:r w:rsidR="00010130" w:rsidRPr="00010130">
        <w:rPr>
          <w:b/>
          <w:bCs/>
        </w:rPr>
        <w:t>half</w:t>
      </w:r>
      <w:proofErr w:type="spellEnd"/>
      <w:r w:rsidR="00010130" w:rsidRPr="00010130">
        <w:rPr>
          <w:b/>
          <w:bCs/>
        </w:rPr>
        <w:t xml:space="preserve">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proofErr w:type="spellStart"/>
      <w:r w:rsidRPr="00010130">
        <w:rPr>
          <w:b/>
          <w:bCs/>
        </w:rPr>
        <w:t>half</w:t>
      </w:r>
      <w:proofErr w:type="spellEnd"/>
      <w:r w:rsidRPr="00010130">
        <w:rPr>
          <w:b/>
          <w:bCs/>
        </w:rPr>
        <w:t>-duplex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w:t>
      </w:r>
      <w:proofErr w:type="spellStart"/>
      <w:r>
        <w:t>logic</w:t>
      </w:r>
      <w:proofErr w:type="spellEnd"/>
      <w:r>
        <w:t xml:space="preserve"> e quindi manda i frame continuamente. Lo switch, invece, è in </w:t>
      </w:r>
      <w:proofErr w:type="spellStart"/>
      <w:r>
        <w:t>half</w:t>
      </w:r>
      <w:proofErr w:type="spellEnd"/>
      <w:r>
        <w:t xml:space="preserve">-duplex che permette l’uso della </w:t>
      </w:r>
      <w:proofErr w:type="spellStart"/>
      <w:r>
        <w:t>collision</w:t>
      </w:r>
      <w:proofErr w:type="spellEnd"/>
      <w:r>
        <w:t xml:space="preserve"> </w:t>
      </w:r>
      <w:proofErr w:type="spellStart"/>
      <w:r>
        <w:t>detection</w:t>
      </w:r>
      <w:proofErr w:type="spellEnd"/>
      <w:r>
        <w:t xml:space="preserve">.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xml:space="preserve">, e inizierà a rinviare i frame, e </w:t>
      </w:r>
      <w:proofErr w:type="spellStart"/>
      <w:r w:rsidR="001A5C83">
        <w:t>cosi</w:t>
      </w:r>
      <w:proofErr w:type="spellEnd"/>
      <w:r w:rsidR="001A5C83">
        <w:t xml:space="preserve">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w:t>
      </w:r>
      <w:proofErr w:type="spellStart"/>
      <w:r>
        <w:t>autonegoziazione</w:t>
      </w:r>
      <w:proofErr w:type="spellEnd"/>
      <w:r>
        <w:t xml:space="preserve"> quindi tutti i device che lo usano funzioneranno a 10Mbps ed in </w:t>
      </w:r>
      <w:proofErr w:type="spellStart"/>
      <w:r>
        <w:t>half</w:t>
      </w:r>
      <w:proofErr w:type="spellEnd"/>
      <w:r>
        <w:t>-duplex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 xml:space="preserve">show </w:t>
      </w:r>
      <w:proofErr w:type="spellStart"/>
      <w:r w:rsidRPr="006177BC">
        <w:rPr>
          <w:b/>
          <w:bCs/>
        </w:rPr>
        <w:t>interface</w:t>
      </w:r>
      <w:proofErr w:type="spellEnd"/>
      <w:r w:rsidRPr="006177BC">
        <w:t xml:space="preserve"> e </w:t>
      </w:r>
      <w:r w:rsidRPr="006177BC">
        <w:rPr>
          <w:b/>
          <w:bCs/>
        </w:rPr>
        <w:t xml:space="preserve">show </w:t>
      </w:r>
      <w:proofErr w:type="spellStart"/>
      <w:r w:rsidRPr="006177BC">
        <w:rPr>
          <w:b/>
          <w:bCs/>
        </w:rPr>
        <w:t>interface</w:t>
      </w:r>
      <w:proofErr w:type="spellEnd"/>
      <w:r w:rsidRPr="006177BC">
        <w:rPr>
          <w:b/>
          <w:bCs/>
        </w:rPr>
        <w:t xml:space="preserve"> </w:t>
      </w:r>
      <w:proofErr w:type="spellStart"/>
      <w:r w:rsidRPr="006177BC">
        <w:rPr>
          <w:b/>
          <w:bCs/>
        </w:rPr>
        <w:t>description</w:t>
      </w:r>
      <w:proofErr w:type="spellEnd"/>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 xml:space="preserve">line status e </w:t>
      </w:r>
      <w:proofErr w:type="spellStart"/>
      <w:r w:rsidRPr="006177BC">
        <w:rPr>
          <w:b/>
          <w:bCs/>
        </w:rPr>
        <w:t>protocol</w:t>
      </w:r>
      <w:proofErr w:type="spellEnd"/>
      <w:r w:rsidRPr="006177BC">
        <w:rPr>
          <w:b/>
          <w:bCs/>
        </w:rPr>
        <w:t xml:space="preserve">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proofErr w:type="spellStart"/>
      <w:r w:rsidR="008F7B18" w:rsidRPr="008F7B18">
        <w:rPr>
          <w:b/>
          <w:bCs/>
        </w:rPr>
        <w:t>protocol</w:t>
      </w:r>
      <w:proofErr w:type="spellEnd"/>
      <w:r w:rsidR="008F7B18" w:rsidRPr="008F7B18">
        <w:rPr>
          <w:b/>
          <w:bCs/>
        </w:rPr>
        <w:t xml:space="preserve">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w:t>
      </w:r>
      <w:proofErr w:type="spellStart"/>
      <w:r>
        <w:t>interface</w:t>
      </w:r>
      <w:proofErr w:type="spellEnd"/>
      <w:r>
        <w:t xml:space="preserve"> counter visibili con il comando </w:t>
      </w:r>
      <w:r w:rsidRPr="00E14207">
        <w:rPr>
          <w:b/>
          <w:bCs/>
        </w:rPr>
        <w:t xml:space="preserve">show </w:t>
      </w:r>
      <w:proofErr w:type="spellStart"/>
      <w:r w:rsidRPr="00E14207">
        <w:rPr>
          <w:b/>
          <w:bCs/>
        </w:rPr>
        <w:t>interface</w:t>
      </w:r>
      <w:proofErr w:type="spellEnd"/>
      <w:r>
        <w:rPr>
          <w:b/>
          <w:bCs/>
        </w:rPr>
        <w:t>.</w:t>
      </w:r>
    </w:p>
    <w:p w14:paraId="1C577E2B" w14:textId="63D44B3F" w:rsidR="00E14207" w:rsidRDefault="00E14207" w:rsidP="00936A93">
      <w:pPr>
        <w:tabs>
          <w:tab w:val="left" w:pos="2600"/>
        </w:tabs>
      </w:pPr>
      <w:r>
        <w:t xml:space="preserve">I counter possono aiutare ad identificare diversi problemi che avvengono sull’interfaccia in </w:t>
      </w:r>
      <w:proofErr w:type="spellStart"/>
      <w:r>
        <w:t>connect</w:t>
      </w:r>
      <w:proofErr w:type="spellEnd"/>
      <w:r>
        <w:t xml:space="preserve"> state.</w:t>
      </w:r>
    </w:p>
    <w:p w14:paraId="62578CCC" w14:textId="17B051A5" w:rsidR="00E14207" w:rsidRDefault="00E14207" w:rsidP="00936A93">
      <w:pPr>
        <w:tabs>
          <w:tab w:val="left" w:pos="2600"/>
        </w:tabs>
      </w:pPr>
      <w:proofErr w:type="spellStart"/>
      <w:r w:rsidRPr="00E14207">
        <w:rPr>
          <w:b/>
          <w:bCs/>
        </w:rPr>
        <w:t>Runts</w:t>
      </w:r>
      <w:proofErr w:type="spellEnd"/>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 xml:space="preserve">Input </w:t>
      </w:r>
      <w:proofErr w:type="spellStart"/>
      <w:r w:rsidRPr="00E14207">
        <w:rPr>
          <w:b/>
          <w:bCs/>
        </w:rPr>
        <w:t>error</w:t>
      </w:r>
      <w:proofErr w:type="spellEnd"/>
      <w:r>
        <w:t xml:space="preserve">: è la somma di altri counter, tipo </w:t>
      </w:r>
      <w:proofErr w:type="spellStart"/>
      <w:r>
        <w:t>runts</w:t>
      </w:r>
      <w:proofErr w:type="spellEnd"/>
      <w:r>
        <w:t xml:space="preserve">, </w:t>
      </w:r>
      <w:proofErr w:type="spellStart"/>
      <w:r>
        <w:t>giants</w:t>
      </w:r>
      <w:proofErr w:type="spellEnd"/>
      <w:r>
        <w:t>,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proofErr w:type="spellStart"/>
      <w:r w:rsidRPr="00720C9C">
        <w:rPr>
          <w:b/>
          <w:bCs/>
        </w:rPr>
        <w:t>Packets</w:t>
      </w:r>
      <w:proofErr w:type="spellEnd"/>
      <w:r w:rsidRPr="00720C9C">
        <w:rPr>
          <w:b/>
          <w:bCs/>
        </w:rPr>
        <w:t xml:space="preserve"> </w:t>
      </w:r>
      <w:r w:rsidR="00720C9C" w:rsidRPr="00720C9C">
        <w:rPr>
          <w:b/>
          <w:bCs/>
        </w:rPr>
        <w:t>o</w:t>
      </w:r>
      <w:r w:rsidRPr="00720C9C">
        <w:rPr>
          <w:b/>
          <w:bCs/>
        </w:rPr>
        <w:t>utput</w:t>
      </w:r>
      <w:r w:rsidRPr="00E14207">
        <w:t xml:space="preserve">: numero totale dei </w:t>
      </w:r>
      <w:proofErr w:type="spellStart"/>
      <w:r w:rsidRPr="00E14207">
        <w:t>packets</w:t>
      </w:r>
      <w:proofErr w:type="spellEnd"/>
      <w:r w:rsidRPr="00E14207">
        <w:t xml:space="preserve"> inviati da</w:t>
      </w:r>
      <w:r>
        <w:t>ll’interfaccia</w:t>
      </w:r>
      <w:r w:rsidR="00720C9C">
        <w:t>.</w:t>
      </w:r>
    </w:p>
    <w:p w14:paraId="3323D422" w14:textId="116CD9FA" w:rsidR="00720C9C" w:rsidRDefault="00720C9C" w:rsidP="00936A93">
      <w:pPr>
        <w:tabs>
          <w:tab w:val="left" w:pos="2600"/>
        </w:tabs>
      </w:pPr>
      <w:r w:rsidRPr="00720C9C">
        <w:rPr>
          <w:b/>
          <w:bCs/>
        </w:rPr>
        <w:t xml:space="preserve">Output </w:t>
      </w:r>
      <w:proofErr w:type="spellStart"/>
      <w:r w:rsidRPr="00720C9C">
        <w:rPr>
          <w:b/>
          <w:bCs/>
        </w:rPr>
        <w:t>errors</w:t>
      </w:r>
      <w:proofErr w:type="spellEnd"/>
      <w:r>
        <w:t xml:space="preserve">: numero totale di </w:t>
      </w:r>
      <w:proofErr w:type="spellStart"/>
      <w:r>
        <w:t>packets</w:t>
      </w:r>
      <w:proofErr w:type="spellEnd"/>
      <w:r>
        <w:t xml:space="preserve"> che la porta switch ha provato a trasmettere, ma senza successo.</w:t>
      </w:r>
    </w:p>
    <w:p w14:paraId="17F302F9" w14:textId="4DAE477D" w:rsidR="00720C9C" w:rsidRDefault="00720C9C" w:rsidP="00936A93">
      <w:pPr>
        <w:tabs>
          <w:tab w:val="left" w:pos="2600"/>
        </w:tabs>
      </w:pPr>
      <w:proofErr w:type="spellStart"/>
      <w:r w:rsidRPr="00720C9C">
        <w:rPr>
          <w:b/>
          <w:bCs/>
        </w:rPr>
        <w:t>Collisions</w:t>
      </w:r>
      <w:proofErr w:type="spellEnd"/>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 xml:space="preserve">Late </w:t>
      </w:r>
      <w:proofErr w:type="spellStart"/>
      <w:r w:rsidRPr="00720C9C">
        <w:rPr>
          <w:b/>
          <w:bCs/>
        </w:rPr>
        <w:t>collisions</w:t>
      </w:r>
      <w:proofErr w:type="spellEnd"/>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proofErr w:type="spellStart"/>
      <w:r w:rsidRPr="00C20C8D">
        <w:rPr>
          <w:b/>
          <w:bCs/>
        </w:rPr>
        <w:t>mex</w:t>
      </w:r>
      <w:proofErr w:type="spellEnd"/>
      <w:r w:rsidRPr="00C20C8D">
        <w:rPr>
          <w:b/>
          <w:bCs/>
        </w:rPr>
        <w:t xml:space="preserve">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 xml:space="preserve">1.  aumenta la prestazione </w:t>
      </w:r>
      <w:proofErr w:type="spellStart"/>
      <w:r>
        <w:t>dell’host</w:t>
      </w:r>
      <w:proofErr w:type="spellEnd"/>
      <w:r>
        <w:t xml:space="preserve">, riduce il numero di device che ricevono il </w:t>
      </w:r>
      <w:proofErr w:type="spellStart"/>
      <w:r>
        <w:t>mex</w:t>
      </w:r>
      <w:proofErr w:type="spellEnd"/>
      <w:r>
        <w:t xml:space="preserve"> di broadcast.</w:t>
      </w:r>
    </w:p>
    <w:p w14:paraId="4AF242A6" w14:textId="2C1FA717" w:rsidR="00C20C8D" w:rsidRDefault="00C20C8D" w:rsidP="00C20C8D">
      <w:pPr>
        <w:tabs>
          <w:tab w:val="left" w:pos="2600"/>
        </w:tabs>
      </w:pPr>
      <w:r>
        <w:t xml:space="preserve">2. aumenta la sicurezza, riduce il n. di </w:t>
      </w:r>
      <w:proofErr w:type="spellStart"/>
      <w:r>
        <w:t>host</w:t>
      </w:r>
      <w:proofErr w:type="spellEnd"/>
      <w:r>
        <w:t xml:space="preserve">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 xml:space="preserve">Creazione </w:t>
      </w:r>
      <w:proofErr w:type="spellStart"/>
      <w:r w:rsidRPr="00271E5B">
        <w:rPr>
          <w:b/>
          <w:bCs/>
          <w:sz w:val="26"/>
          <w:szCs w:val="26"/>
        </w:rPr>
        <w:t>Multiswitching</w:t>
      </w:r>
      <w:proofErr w:type="spellEnd"/>
      <w:r w:rsidRPr="00271E5B">
        <w:rPr>
          <w:b/>
          <w:bCs/>
          <w:sz w:val="26"/>
          <w:szCs w:val="26"/>
        </w:rPr>
        <w:t xml:space="preserve"> VLAN</w:t>
      </w:r>
      <w:r w:rsidR="00271E5B" w:rsidRPr="00271E5B">
        <w:rPr>
          <w:b/>
          <w:bCs/>
          <w:sz w:val="26"/>
          <w:szCs w:val="26"/>
        </w:rPr>
        <w:t xml:space="preserve"> con </w:t>
      </w:r>
      <w:proofErr w:type="spellStart"/>
      <w:r w:rsidR="00271E5B" w:rsidRPr="00271E5B">
        <w:rPr>
          <w:b/>
          <w:bCs/>
          <w:sz w:val="26"/>
          <w:szCs w:val="26"/>
        </w:rPr>
        <w:t>Trunking</w:t>
      </w:r>
      <w:proofErr w:type="spellEnd"/>
    </w:p>
    <w:p w14:paraId="5B8A1EA6" w14:textId="4A14D140" w:rsidR="00271E5B" w:rsidRDefault="00271E5B" w:rsidP="00C20C8D">
      <w:pPr>
        <w:tabs>
          <w:tab w:val="left" w:pos="2600"/>
        </w:tabs>
      </w:pPr>
      <w:r>
        <w:t xml:space="preserve">Il </w:t>
      </w:r>
      <w:proofErr w:type="spellStart"/>
      <w:r w:rsidRPr="00271E5B">
        <w:rPr>
          <w:b/>
          <w:bCs/>
        </w:rPr>
        <w:t>trunk</w:t>
      </w:r>
      <w:proofErr w:type="spellEnd"/>
      <w:r>
        <w:t xml:space="preserve"> è il metodo che permette di far passare </w:t>
      </w:r>
      <w:r w:rsidRPr="00271E5B">
        <w:rPr>
          <w:b/>
          <w:bCs/>
        </w:rPr>
        <w:t>più VLAN dalla stessa porta</w:t>
      </w:r>
      <w:r>
        <w:t xml:space="preserve">, ottimizzando tutto il sistema, l’opposto di </w:t>
      </w:r>
      <w:proofErr w:type="spellStart"/>
      <w:r>
        <w:t>trunk</w:t>
      </w:r>
      <w:proofErr w:type="spellEnd"/>
      <w:r>
        <w:t xml:space="preserve">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w:t>
      </w:r>
      <w:proofErr w:type="spellStart"/>
      <w:r w:rsidR="00271E5B">
        <w:t>trunking</w:t>
      </w:r>
      <w:proofErr w:type="spellEnd"/>
      <w:r w:rsidR="00271E5B">
        <w:t xml:space="preserve"> porta lo switch ad usare un processo chiamato </w:t>
      </w:r>
      <w:r w:rsidR="00271E5B" w:rsidRPr="00ED20B9">
        <w:rPr>
          <w:b/>
          <w:bCs/>
        </w:rPr>
        <w:t>VLAN Tagging</w:t>
      </w:r>
      <w:r w:rsidR="00271E5B">
        <w:t xml:space="preserve">, ovvero lo switch sorgente aggiunge un ulteriore </w:t>
      </w:r>
      <w:proofErr w:type="spellStart"/>
      <w:r w:rsidR="00271E5B">
        <w:t>header</w:t>
      </w:r>
      <w:proofErr w:type="spellEnd"/>
      <w:r w:rsidR="00271E5B">
        <w:t xml:space="preserve"> al frame prima di spedirlo in </w:t>
      </w:r>
      <w:proofErr w:type="spellStart"/>
      <w:r w:rsidR="00271E5B">
        <w:t>trunk</w:t>
      </w:r>
      <w:proofErr w:type="spellEnd"/>
      <w:r w:rsidR="00271E5B">
        <w:t xml:space="preserve">. In questa </w:t>
      </w:r>
      <w:proofErr w:type="spellStart"/>
      <w:r w:rsidR="00271E5B">
        <w:t>header</w:t>
      </w:r>
      <w:proofErr w:type="spellEnd"/>
      <w:r w:rsidR="00271E5B">
        <w:t xml:space="preserve">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 xml:space="preserve">In figura (&lt;) il </w:t>
      </w:r>
      <w:proofErr w:type="spellStart"/>
      <w:r>
        <w:t>multiswitching</w:t>
      </w:r>
      <w:proofErr w:type="spellEnd"/>
      <w:r>
        <w:t xml:space="preserve"> VLAN funziona, ma è privo di </w:t>
      </w:r>
      <w:proofErr w:type="spellStart"/>
      <w:r>
        <w:t>trunk</w:t>
      </w:r>
      <w:proofErr w:type="spellEnd"/>
      <w:r>
        <w:t>, di fatti per supportare le VLAN avrai bisogno di un collegamento fisico (</w:t>
      </w:r>
      <w:proofErr w:type="spellStart"/>
      <w:r>
        <w:t>physical</w:t>
      </w:r>
      <w:proofErr w:type="spellEnd"/>
      <w:r>
        <w:t xml:space="preserve">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 xml:space="preserve">Il VLAN </w:t>
      </w:r>
      <w:proofErr w:type="spellStart"/>
      <w:r>
        <w:t>trunking</w:t>
      </w:r>
      <w:proofErr w:type="spellEnd"/>
      <w:r>
        <w:t xml:space="preserve"> crea un link tra gli switch che può supportare quante VLAN vuoi. Essendo in </w:t>
      </w:r>
      <w:proofErr w:type="spellStart"/>
      <w:r>
        <w:t>trunk</w:t>
      </w:r>
      <w:proofErr w:type="spellEnd"/>
      <w:r>
        <w:t>,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xml:space="preserve">: il </w:t>
      </w:r>
      <w:proofErr w:type="spellStart"/>
      <w:r>
        <w:t>trunking</w:t>
      </w:r>
      <w:proofErr w:type="spellEnd"/>
      <w:r>
        <w:t xml:space="preserve"> permette agli switch di mandare i dati su multiple VLAN dallo stesso link fisico, aggiungendo una </w:t>
      </w:r>
      <w:proofErr w:type="spellStart"/>
      <w:r>
        <w:t>header</w:t>
      </w:r>
      <w:proofErr w:type="spellEnd"/>
      <w:r>
        <w:t xml:space="preserve"> identificativa al frame.</w:t>
      </w:r>
    </w:p>
    <w:p w14:paraId="64B403BF" w14:textId="576EC873" w:rsidR="00223D78" w:rsidRDefault="00223D78" w:rsidP="00C5794A">
      <w:pPr>
        <w:pStyle w:val="Paragrafoelenco"/>
        <w:numPr>
          <w:ilvl w:val="0"/>
          <w:numId w:val="9"/>
        </w:numPr>
        <w:tabs>
          <w:tab w:val="left" w:pos="2600"/>
        </w:tabs>
      </w:pPr>
      <w:r>
        <w:t xml:space="preserve">PC11 deve spedire in broadcast sulla VLAN 10, così manda a SW1 che aggiunge un </w:t>
      </w:r>
      <w:proofErr w:type="spellStart"/>
      <w:r>
        <w:t>header</w:t>
      </w:r>
      <w:proofErr w:type="spellEnd"/>
      <w:r>
        <w:t xml:space="preserve"> VLAN ID.</w:t>
      </w:r>
    </w:p>
    <w:p w14:paraId="571B890A" w14:textId="73D93B19" w:rsidR="00223D78" w:rsidRDefault="00223D78" w:rsidP="00C5794A">
      <w:pPr>
        <w:pStyle w:val="Paragrafoelenco"/>
        <w:numPr>
          <w:ilvl w:val="0"/>
          <w:numId w:val="9"/>
        </w:numPr>
        <w:tabs>
          <w:tab w:val="left" w:pos="2600"/>
        </w:tabs>
      </w:pPr>
      <w:r>
        <w:t xml:space="preserve">Viene spedito in </w:t>
      </w:r>
      <w:proofErr w:type="spellStart"/>
      <w:r>
        <w:t>trunk</w:t>
      </w:r>
      <w:proofErr w:type="spellEnd"/>
      <w:r>
        <w:t xml:space="preserve"> e ricevuto da SW2.</w:t>
      </w:r>
    </w:p>
    <w:p w14:paraId="6FBD3493" w14:textId="799D6564" w:rsidR="00223D78" w:rsidRDefault="00223D78" w:rsidP="00C5794A">
      <w:pPr>
        <w:pStyle w:val="Paragrafoelenco"/>
        <w:numPr>
          <w:ilvl w:val="0"/>
          <w:numId w:val="9"/>
        </w:numPr>
        <w:tabs>
          <w:tab w:val="left" w:pos="2600"/>
        </w:tabs>
      </w:pPr>
      <w:r>
        <w:t xml:space="preserve">SW2 rimuove la </w:t>
      </w:r>
      <w:proofErr w:type="spellStart"/>
      <w:r>
        <w:t>header</w:t>
      </w:r>
      <w:proofErr w:type="spellEnd"/>
      <w:r>
        <w:t xml:space="preserve">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w:t>
      </w:r>
      <w:proofErr w:type="spellStart"/>
      <w:r>
        <w:t>header</w:t>
      </w:r>
      <w:proofErr w:type="spellEnd"/>
      <w:r>
        <w:t xml:space="preserve"> aggiuntiva. SW2 toglie la </w:t>
      </w:r>
      <w:proofErr w:type="spellStart"/>
      <w:r>
        <w:t>header</w:t>
      </w:r>
      <w:proofErr w:type="spellEnd"/>
      <w:r>
        <w:t xml:space="preserve">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 xml:space="preserve">Protocolli </w:t>
      </w:r>
      <w:proofErr w:type="spellStart"/>
      <w:r w:rsidRPr="001E64F1">
        <w:rPr>
          <w:b/>
          <w:bCs/>
          <w:sz w:val="26"/>
          <w:szCs w:val="26"/>
        </w:rPr>
        <w:t>Trunk</w:t>
      </w:r>
      <w:proofErr w:type="spellEnd"/>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w:t>
      </w:r>
      <w:proofErr w:type="spellStart"/>
      <w:r w:rsidR="001E64F1">
        <w:t>trunk</w:t>
      </w:r>
      <w:proofErr w:type="spellEnd"/>
      <w:r w:rsidR="001E64F1">
        <w:t xml:space="preserve">,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w:t>
      </w:r>
      <w:proofErr w:type="spellStart"/>
      <w:r>
        <w:t>header</w:t>
      </w:r>
      <w:proofErr w:type="spellEnd"/>
      <w:r>
        <w:t xml:space="preserve">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proofErr w:type="spellStart"/>
      <w:r w:rsidRPr="004605D5">
        <w:rPr>
          <w:b/>
          <w:bCs/>
        </w:rPr>
        <w:t>normal</w:t>
      </w:r>
      <w:proofErr w:type="spellEnd"/>
      <w:r w:rsidRPr="004605D5">
        <w:rPr>
          <w:b/>
          <w:bCs/>
        </w:rPr>
        <w:t xml:space="preserve">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proofErr w:type="spellStart"/>
      <w:r w:rsidRPr="004605D5">
        <w:rPr>
          <w:b/>
          <w:bCs/>
        </w:rPr>
        <w:t>extended</w:t>
      </w:r>
      <w:proofErr w:type="spellEnd"/>
      <w:r w:rsidRPr="004605D5">
        <w:rPr>
          <w:b/>
          <w:bCs/>
        </w:rPr>
        <w:t xml:space="preserve">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w:t>
      </w:r>
      <w:proofErr w:type="spellStart"/>
      <w:r>
        <w:t>trunk</w:t>
      </w:r>
      <w:proofErr w:type="spellEnd"/>
      <w:r>
        <w:t xml:space="preserve">, chiamato </w:t>
      </w:r>
      <w:r w:rsidRPr="00145CEB">
        <w:rPr>
          <w:b/>
          <w:bCs/>
          <w:i/>
          <w:iCs/>
        </w:rPr>
        <w:t>Native VLAN</w:t>
      </w:r>
      <w:r>
        <w:t xml:space="preserve">. Per definizione l’802.1Q non aggiunge una </w:t>
      </w:r>
      <w:proofErr w:type="spellStart"/>
      <w:r>
        <w:t>header</w:t>
      </w:r>
      <w:proofErr w:type="spellEnd"/>
      <w:r>
        <w:t xml:space="preserve"> al frame nella VLAN nativa, ovvero quando uno switch riceve un frame privo di 802.1Q </w:t>
      </w:r>
      <w:proofErr w:type="spellStart"/>
      <w:r>
        <w:t>header</w:t>
      </w:r>
      <w:proofErr w:type="spellEnd"/>
      <w:r>
        <w:t xml:space="preserve">,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 xml:space="preserve">Scambio dei dati tra </w:t>
      </w:r>
      <w:proofErr w:type="spellStart"/>
      <w:r w:rsidRPr="00145CEB">
        <w:rPr>
          <w:b/>
          <w:bCs/>
          <w:sz w:val="26"/>
          <w:szCs w:val="26"/>
        </w:rPr>
        <w:t>VLANs</w:t>
      </w:r>
      <w:proofErr w:type="spellEnd"/>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 xml:space="preserve">tra le </w:t>
      </w:r>
      <w:proofErr w:type="spellStart"/>
      <w:r w:rsidRPr="006B3C1A">
        <w:rPr>
          <w:b/>
          <w:bCs/>
        </w:rPr>
        <w:t>subnet</w:t>
      </w:r>
      <w:proofErr w:type="spellEnd"/>
      <w:r>
        <w:t>.</w:t>
      </w:r>
    </w:p>
    <w:p w14:paraId="55DCB40D" w14:textId="69DF97A5" w:rsidR="006B3C1A" w:rsidRDefault="006B3C1A" w:rsidP="00223D78">
      <w:pPr>
        <w:tabs>
          <w:tab w:val="left" w:pos="2600"/>
        </w:tabs>
      </w:pPr>
      <w:r>
        <w:lastRenderedPageBreak/>
        <w:t xml:space="preserve">Nell’immagine, semplicemente, Fred dalla VLAN 10 </w:t>
      </w:r>
      <w:proofErr w:type="spellStart"/>
      <w:r>
        <w:t>routa</w:t>
      </w:r>
      <w:proofErr w:type="spellEnd"/>
      <w:r>
        <w:t xml:space="preserve"> </w:t>
      </w:r>
      <w:proofErr w:type="spellStart"/>
      <w:r>
        <w:t>ip</w:t>
      </w:r>
      <w:proofErr w:type="spellEnd"/>
      <w:r>
        <w:t xml:space="preserve"> </w:t>
      </w:r>
      <w:proofErr w:type="spellStart"/>
      <w:r>
        <w:t>packet</w:t>
      </w:r>
      <w:proofErr w:type="spellEnd"/>
      <w:r>
        <w:t xml:space="preserve">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 xml:space="preserve">Per creare una VLAN lo switch deve essere configurato </w:t>
      </w:r>
      <w:proofErr w:type="spellStart"/>
      <w:r>
        <w:t>di</w:t>
      </w:r>
      <w:proofErr w:type="spellEnd"/>
      <w:r>
        <w:t xml:space="preserve"> modo da credere che esista realmente, in più deve avere le interfacce in access e non in </w:t>
      </w:r>
      <w:proofErr w:type="spellStart"/>
      <w:r>
        <w:t>trunk</w:t>
      </w:r>
      <w:proofErr w:type="spellEnd"/>
      <w:r>
        <w:t xml:space="preserve">, oppure </w:t>
      </w:r>
      <w:proofErr w:type="spellStart"/>
      <w:r>
        <w:t>trunk</w:t>
      </w:r>
      <w:proofErr w:type="spellEnd"/>
      <w:r>
        <w:t xml:space="preserve">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w:t>
      </w:r>
      <w:proofErr w:type="spellStart"/>
      <w:r>
        <w:t>configuration</w:t>
      </w:r>
      <w:proofErr w:type="spellEnd"/>
      <w:r>
        <w:t xml:space="preserve"> mode, usa </w:t>
      </w:r>
      <w:proofErr w:type="spellStart"/>
      <w:r w:rsidRPr="003F6D94">
        <w:rPr>
          <w:b/>
          <w:bCs/>
        </w:rPr>
        <w:t>vlan</w:t>
      </w:r>
      <w:proofErr w:type="spellEnd"/>
      <w:r>
        <w:t xml:space="preserve"> </w:t>
      </w:r>
      <w:r w:rsidRPr="003F6D94">
        <w:rPr>
          <w:i/>
          <w:iCs/>
        </w:rPr>
        <w:t>“</w:t>
      </w:r>
      <w:proofErr w:type="spellStart"/>
      <w:r w:rsidRPr="003F6D94">
        <w:rPr>
          <w:i/>
          <w:iCs/>
        </w:rPr>
        <w:t>vlan</w:t>
      </w:r>
      <w:proofErr w:type="spellEnd"/>
      <w:r w:rsidRPr="003F6D94">
        <w:rPr>
          <w:i/>
          <w:iCs/>
        </w:rPr>
        <w:t>-id”</w:t>
      </w:r>
      <w:r>
        <w:rPr>
          <w:i/>
          <w:iCs/>
        </w:rPr>
        <w:t xml:space="preserve"> </w:t>
      </w:r>
      <w:r>
        <w:t xml:space="preserve">in global </w:t>
      </w:r>
      <w:proofErr w:type="spellStart"/>
      <w:r>
        <w:t>config</w:t>
      </w:r>
      <w:proofErr w:type="spellEnd"/>
      <w:r>
        <w:t xml:space="preserve"> mode per crearla e muovere l’utente in VLAN </w:t>
      </w:r>
      <w:proofErr w:type="spellStart"/>
      <w:r>
        <w:t>config</w:t>
      </w:r>
      <w:proofErr w:type="spellEnd"/>
      <w:r>
        <w:t xml:space="preserve">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w:t>
      </w:r>
      <w:proofErr w:type="spellStart"/>
      <w:r w:rsidR="003F6D94">
        <w:t>config</w:t>
      </w:r>
      <w:proofErr w:type="spellEnd"/>
      <w:r w:rsidR="003F6D94">
        <w:t xml:space="preserve">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proofErr w:type="spellStart"/>
      <w:r w:rsidRPr="0012220A">
        <w:rPr>
          <w:b/>
          <w:bCs/>
        </w:rPr>
        <w:t>interface</w:t>
      </w:r>
      <w:proofErr w:type="spellEnd"/>
      <w:r>
        <w:t xml:space="preserve"> “</w:t>
      </w:r>
      <w:r w:rsidRPr="0012220A">
        <w:rPr>
          <w:i/>
          <w:iCs/>
        </w:rPr>
        <w:t>numero</w:t>
      </w:r>
      <w:r>
        <w:t xml:space="preserve">” in global </w:t>
      </w:r>
      <w:proofErr w:type="spellStart"/>
      <w:r>
        <w:t>config</w:t>
      </w:r>
      <w:proofErr w:type="spellEnd"/>
      <w:r>
        <w:t xml:space="preserve"> mode per passare in </w:t>
      </w:r>
      <w:proofErr w:type="spellStart"/>
      <w:r>
        <w:t>interface</w:t>
      </w:r>
      <w:proofErr w:type="spellEnd"/>
      <w:r>
        <w:t xml:space="preserve"> </w:t>
      </w:r>
      <w:proofErr w:type="spellStart"/>
      <w:r>
        <w:t>config</w:t>
      </w:r>
      <w:proofErr w:type="spellEnd"/>
      <w:r>
        <w:t xml:space="preserve">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proofErr w:type="spellStart"/>
      <w:r w:rsidRPr="0012220A">
        <w:rPr>
          <w:b/>
          <w:bCs/>
        </w:rPr>
        <w:t>switchport</w:t>
      </w:r>
      <w:proofErr w:type="spellEnd"/>
      <w:r w:rsidRPr="0012220A">
        <w:rPr>
          <w:b/>
          <w:bCs/>
        </w:rPr>
        <w:t xml:space="preserve"> access </w:t>
      </w:r>
      <w:proofErr w:type="spellStart"/>
      <w:r w:rsidRPr="0012220A">
        <w:rPr>
          <w:b/>
          <w:bCs/>
        </w:rPr>
        <w:t>vlan</w:t>
      </w:r>
      <w:proofErr w:type="spellEnd"/>
      <w:r w:rsidRPr="0012220A">
        <w:t xml:space="preserve"> “</w:t>
      </w:r>
      <w:r w:rsidRPr="0012220A">
        <w:rPr>
          <w:i/>
          <w:iCs/>
        </w:rPr>
        <w:t>id-</w:t>
      </w:r>
      <w:proofErr w:type="spellStart"/>
      <w:r w:rsidRPr="0012220A">
        <w:rPr>
          <w:i/>
          <w:iCs/>
        </w:rPr>
        <w:t>number</w:t>
      </w:r>
      <w:proofErr w:type="spellEnd"/>
      <w:r w:rsidRPr="0012220A">
        <w:rPr>
          <w:i/>
          <w:iCs/>
        </w:rPr>
        <w:t xml:space="preserve">” </w:t>
      </w:r>
      <w:r w:rsidRPr="0012220A">
        <w:t xml:space="preserve">in </w:t>
      </w:r>
      <w:proofErr w:type="spellStart"/>
      <w:r w:rsidRPr="0012220A">
        <w:t>interface</w:t>
      </w:r>
      <w:proofErr w:type="spellEnd"/>
      <w:r w:rsidRPr="0012220A">
        <w:t xml:space="preserve"> </w:t>
      </w:r>
      <w:proofErr w:type="spellStart"/>
      <w:r w:rsidRPr="0012220A">
        <w:t>config</w:t>
      </w:r>
      <w:proofErr w:type="spellEnd"/>
      <w:r w:rsidRPr="0012220A">
        <w:t xml:space="preserve">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proofErr w:type="spellStart"/>
      <w:r w:rsidRPr="0012220A">
        <w:rPr>
          <w:b/>
          <w:bCs/>
        </w:rPr>
        <w:t>switchport</w:t>
      </w:r>
      <w:proofErr w:type="spellEnd"/>
      <w:r w:rsidRPr="0012220A">
        <w:rPr>
          <w:b/>
          <w:bCs/>
        </w:rPr>
        <w:t xml:space="preserve">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w:t>
      </w:r>
      <w:proofErr w:type="spellStart"/>
      <w:r w:rsidR="00582F70" w:rsidRPr="00582F70">
        <w:rPr>
          <w:b/>
          <w:bCs/>
          <w:sz w:val="26"/>
          <w:szCs w:val="26"/>
        </w:rPr>
        <w:t>Trunk</w:t>
      </w:r>
      <w:r>
        <w:rPr>
          <w:b/>
          <w:bCs/>
          <w:sz w:val="26"/>
          <w:szCs w:val="26"/>
        </w:rPr>
        <w:t>ing</w:t>
      </w:r>
      <w:proofErr w:type="spellEnd"/>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 xml:space="preserve">Il tipo di </w:t>
      </w:r>
      <w:proofErr w:type="spellStart"/>
      <w:r w:rsidRPr="004D295D">
        <w:rPr>
          <w:b/>
          <w:bCs/>
        </w:rPr>
        <w:t>trunking</w:t>
      </w:r>
      <w:proofErr w:type="spellEnd"/>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proofErr w:type="spellStart"/>
      <w:r w:rsidRPr="004D295D">
        <w:rPr>
          <w:b/>
          <w:bCs/>
        </w:rPr>
        <w:t>Administrative</w:t>
      </w:r>
      <w:proofErr w:type="spellEnd"/>
      <w:r w:rsidRPr="004D295D">
        <w:rPr>
          <w:b/>
          <w:bCs/>
        </w:rPr>
        <w:t xml:space="preserve"> mode</w:t>
      </w:r>
      <w:r>
        <w:t xml:space="preserve">: sempre in </w:t>
      </w:r>
      <w:proofErr w:type="spellStart"/>
      <w:r>
        <w:t>trunk</w:t>
      </w:r>
      <w:proofErr w:type="spellEnd"/>
      <w:r>
        <w:t xml:space="preserve">, mai in </w:t>
      </w:r>
      <w:proofErr w:type="spellStart"/>
      <w:r>
        <w:t>trunk</w:t>
      </w:r>
      <w:proofErr w:type="spellEnd"/>
      <w:r>
        <w:t xml:space="preserve">, oppure scegliere quando </w:t>
      </w:r>
      <w:proofErr w:type="spellStart"/>
      <w:r>
        <w:t>trunkare</w:t>
      </w:r>
      <w:proofErr w:type="spellEnd"/>
      <w:r>
        <w:t>.</w:t>
      </w:r>
    </w:p>
    <w:p w14:paraId="361487C9" w14:textId="36A1CF9B" w:rsidR="004D295D" w:rsidRPr="004D295D" w:rsidRDefault="004D295D" w:rsidP="004D295D">
      <w:pPr>
        <w:tabs>
          <w:tab w:val="left" w:pos="2600"/>
        </w:tabs>
      </w:pPr>
      <w:r>
        <w:t xml:space="preserve">Gli switch che supportano sia 802.1Q che ISL per negoziare usano il Dynamic </w:t>
      </w:r>
      <w:proofErr w:type="spellStart"/>
      <w:r>
        <w:t>Trunking</w:t>
      </w:r>
      <w:proofErr w:type="spellEnd"/>
      <w:r>
        <w:t xml:space="preserve"> </w:t>
      </w:r>
      <w:proofErr w:type="spellStart"/>
      <w:r>
        <w:t>Protocol</w:t>
      </w:r>
      <w:proofErr w:type="spellEnd"/>
      <w:r>
        <w:t xml:space="preserve">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proofErr w:type="spellStart"/>
      <w:r w:rsidRPr="00A35BAE">
        <w:rPr>
          <w:b/>
          <w:bCs/>
        </w:rPr>
        <w:t>switchport</w:t>
      </w:r>
      <w:proofErr w:type="spellEnd"/>
      <w:r w:rsidRPr="00A35BAE">
        <w:rPr>
          <w:b/>
          <w:bCs/>
        </w:rPr>
        <w:t xml:space="preserve"> </w:t>
      </w:r>
      <w:proofErr w:type="spellStart"/>
      <w:r w:rsidRPr="00A35BAE">
        <w:rPr>
          <w:b/>
          <w:bCs/>
        </w:rPr>
        <w:t>trunk</w:t>
      </w:r>
      <w:proofErr w:type="spellEnd"/>
      <w:r w:rsidRPr="00A35BAE">
        <w:rPr>
          <w:b/>
          <w:bCs/>
        </w:rPr>
        <w:t xml:space="preserve"> </w:t>
      </w:r>
      <w:proofErr w:type="spellStart"/>
      <w:r w:rsidRPr="00A35BAE">
        <w:rPr>
          <w:b/>
          <w:bCs/>
        </w:rPr>
        <w:t>encapsulation</w:t>
      </w:r>
      <w:proofErr w:type="spellEnd"/>
      <w:r w:rsidRPr="00A35BAE">
        <w:rPr>
          <w:b/>
          <w:bCs/>
        </w:rPr>
        <w:t xml:space="preserve"> {dot1q | </w:t>
      </w:r>
      <w:proofErr w:type="spellStart"/>
      <w:r w:rsidRPr="00A35BAE">
        <w:rPr>
          <w:b/>
          <w:bCs/>
        </w:rPr>
        <w:t>isl</w:t>
      </w:r>
      <w:proofErr w:type="spellEnd"/>
      <w:r w:rsidRPr="00A35BAE">
        <w:rPr>
          <w:b/>
          <w:bCs/>
        </w:rPr>
        <w:t xml:space="preserve"> | </w:t>
      </w:r>
      <w:proofErr w:type="spellStart"/>
      <w:r w:rsidRPr="00A35BAE">
        <w:rPr>
          <w:b/>
          <w:bCs/>
        </w:rPr>
        <w:t>negotiate</w:t>
      </w:r>
      <w:proofErr w:type="spellEnd"/>
      <w:r w:rsidRPr="00A35BAE">
        <w:rPr>
          <w:b/>
          <w:bCs/>
        </w:rPr>
        <w:t>}</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proofErr w:type="spellStart"/>
      <w:r w:rsidR="00457D80" w:rsidRPr="00451A76">
        <w:rPr>
          <w:b/>
          <w:bCs/>
          <w:sz w:val="26"/>
          <w:szCs w:val="26"/>
        </w:rPr>
        <w:t>Trunk</w:t>
      </w:r>
      <w:proofErr w:type="spellEnd"/>
      <w:r w:rsidR="00457D80" w:rsidRPr="00451A76">
        <w:rPr>
          <w:b/>
          <w:bCs/>
          <w:sz w:val="26"/>
          <w:szCs w:val="26"/>
        </w:rPr>
        <w:t xml:space="preserve"> </w:t>
      </w:r>
      <w:proofErr w:type="spellStart"/>
      <w:r w:rsidR="00457D80" w:rsidRPr="00451A76">
        <w:rPr>
          <w:b/>
          <w:bCs/>
          <w:sz w:val="26"/>
          <w:szCs w:val="26"/>
        </w:rPr>
        <w:t>Administrative</w:t>
      </w:r>
      <w:proofErr w:type="spellEnd"/>
      <w:r w:rsidR="00457D80" w:rsidRPr="00451A76">
        <w:rPr>
          <w:b/>
          <w:bCs/>
          <w:sz w:val="26"/>
          <w:szCs w:val="26"/>
        </w:rPr>
        <w:t xml:space="preserve"> Mode con la </w:t>
      </w:r>
      <w:proofErr w:type="spellStart"/>
      <w:r w:rsidR="00457D80" w:rsidRPr="00451A76">
        <w:rPr>
          <w:b/>
          <w:bCs/>
          <w:sz w:val="26"/>
          <w:szCs w:val="26"/>
        </w:rPr>
        <w:t>Switchport</w:t>
      </w:r>
      <w:proofErr w:type="spellEnd"/>
      <w:r w:rsidR="00457D80" w:rsidRPr="00451A76">
        <w:rPr>
          <w:b/>
          <w:bCs/>
          <w:sz w:val="26"/>
          <w:szCs w:val="26"/>
        </w:rPr>
        <w:t xml:space="preserve"> Mode</w:t>
      </w:r>
    </w:p>
    <w:p w14:paraId="537699B0" w14:textId="38D0CAF5" w:rsidR="00582F70" w:rsidRDefault="00457D80" w:rsidP="00C9529A">
      <w:pPr>
        <w:tabs>
          <w:tab w:val="left" w:pos="2600"/>
        </w:tabs>
      </w:pPr>
      <w:r w:rsidRPr="00457D80">
        <w:rPr>
          <w:b/>
          <w:bCs/>
        </w:rPr>
        <w:t>access</w:t>
      </w:r>
      <w:r>
        <w:t xml:space="preserve"> &gt; agisce sempre in access, mai in </w:t>
      </w:r>
      <w:proofErr w:type="spellStart"/>
      <w:r>
        <w:t>trunk</w:t>
      </w:r>
      <w:proofErr w:type="spellEnd"/>
    </w:p>
    <w:p w14:paraId="3D06F923" w14:textId="6E57D0B1" w:rsidR="00457D80" w:rsidRDefault="00457D80" w:rsidP="00C9529A">
      <w:pPr>
        <w:tabs>
          <w:tab w:val="left" w:pos="2600"/>
        </w:tabs>
      </w:pPr>
      <w:proofErr w:type="spellStart"/>
      <w:r w:rsidRPr="00457D80">
        <w:rPr>
          <w:b/>
          <w:bCs/>
        </w:rPr>
        <w:t>trunk</w:t>
      </w:r>
      <w:proofErr w:type="spellEnd"/>
      <w:r>
        <w:t xml:space="preserve"> &gt; agisce sempre in </w:t>
      </w:r>
      <w:proofErr w:type="spellStart"/>
      <w:r>
        <w:t>trunk</w:t>
      </w:r>
      <w:proofErr w:type="spellEnd"/>
    </w:p>
    <w:p w14:paraId="39EE0F3C" w14:textId="40EA732D" w:rsidR="00457D80" w:rsidRDefault="00457D80" w:rsidP="00C9529A">
      <w:pPr>
        <w:tabs>
          <w:tab w:val="left" w:pos="2600"/>
        </w:tabs>
      </w:pPr>
      <w:proofErr w:type="spellStart"/>
      <w:r w:rsidRPr="00457D80">
        <w:rPr>
          <w:b/>
          <w:bCs/>
        </w:rPr>
        <w:t>dynamic</w:t>
      </w:r>
      <w:proofErr w:type="spellEnd"/>
      <w:r w:rsidRPr="00457D80">
        <w:rPr>
          <w:b/>
          <w:bCs/>
        </w:rPr>
        <w:t xml:space="preserve"> </w:t>
      </w:r>
      <w:proofErr w:type="spellStart"/>
      <w:r w:rsidRPr="00457D80">
        <w:rPr>
          <w:b/>
          <w:bCs/>
        </w:rPr>
        <w:t>desirable</w:t>
      </w:r>
      <w:proofErr w:type="spellEnd"/>
      <w:r>
        <w:t xml:space="preserve"> &gt; inizia la negoziazione e scelgono se usare il </w:t>
      </w:r>
      <w:proofErr w:type="spellStart"/>
      <w:r>
        <w:t>trunk</w:t>
      </w:r>
      <w:proofErr w:type="spellEnd"/>
      <w:r>
        <w:t xml:space="preserve"> o meno</w:t>
      </w:r>
    </w:p>
    <w:p w14:paraId="7DA0DBF2" w14:textId="7D51525F" w:rsidR="00457D80" w:rsidRDefault="00457D80" w:rsidP="00C9529A">
      <w:pPr>
        <w:tabs>
          <w:tab w:val="left" w:pos="2600"/>
        </w:tabs>
      </w:pPr>
      <w:proofErr w:type="spellStart"/>
      <w:r w:rsidRPr="00457D80">
        <w:rPr>
          <w:b/>
          <w:bCs/>
        </w:rPr>
        <w:t>dynamic</w:t>
      </w:r>
      <w:proofErr w:type="spellEnd"/>
      <w:r w:rsidRPr="00457D80">
        <w:rPr>
          <w:b/>
          <w:bCs/>
        </w:rPr>
        <w:t xml:space="preserve"> auto</w:t>
      </w:r>
      <w:r>
        <w:t xml:space="preserve"> &gt; aspetta passivamente che un altro switch mandi un </w:t>
      </w:r>
      <w:proofErr w:type="spellStart"/>
      <w:r>
        <w:t>mex</w:t>
      </w:r>
      <w:proofErr w:type="spellEnd"/>
      <w:r>
        <w:t xml:space="preserve"> per negoziare, lui risponde e negoziano</w:t>
      </w:r>
    </w:p>
    <w:p w14:paraId="33D1FC3A" w14:textId="1C78885D" w:rsidR="00457D80" w:rsidRDefault="00457D80" w:rsidP="00C9529A">
      <w:pPr>
        <w:tabs>
          <w:tab w:val="left" w:pos="2600"/>
        </w:tabs>
      </w:pPr>
      <w:r>
        <w:t xml:space="preserve">NB: Se due switch vogliono comunicare ma sono entrambi in </w:t>
      </w:r>
      <w:proofErr w:type="spellStart"/>
      <w:r w:rsidRPr="00457D80">
        <w:rPr>
          <w:b/>
          <w:bCs/>
        </w:rPr>
        <w:t>dynamic</w:t>
      </w:r>
      <w:proofErr w:type="spellEnd"/>
      <w:r>
        <w:t xml:space="preserve"> </w:t>
      </w:r>
      <w:r w:rsidRPr="00457D80">
        <w:rPr>
          <w:b/>
          <w:bCs/>
        </w:rPr>
        <w:t>auto</w:t>
      </w:r>
      <w:r>
        <w:rPr>
          <w:b/>
          <w:bCs/>
        </w:rPr>
        <w:t xml:space="preserve"> </w:t>
      </w:r>
      <w:r>
        <w:t xml:space="preserve">nessuno dei inizierà la negoziazione. Quando uno switch viene cambiato in </w:t>
      </w:r>
      <w:proofErr w:type="spellStart"/>
      <w:r w:rsidRPr="00457D80">
        <w:rPr>
          <w:b/>
          <w:bCs/>
        </w:rPr>
        <w:t>desirable</w:t>
      </w:r>
      <w:proofErr w:type="spellEnd"/>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proofErr w:type="spellStart"/>
      <w:r w:rsidRPr="001D2E65">
        <w:rPr>
          <w:b/>
          <w:bCs/>
        </w:rPr>
        <w:t>switchport</w:t>
      </w:r>
      <w:proofErr w:type="spellEnd"/>
      <w:r w:rsidRPr="001D2E65">
        <w:rPr>
          <w:b/>
          <w:bCs/>
        </w:rPr>
        <w:t xml:space="preserve"> </w:t>
      </w:r>
      <w:proofErr w:type="spellStart"/>
      <w:r w:rsidRPr="001D2E65">
        <w:rPr>
          <w:b/>
          <w:bCs/>
        </w:rPr>
        <w:t>nonegoziate</w:t>
      </w:r>
      <w:proofErr w:type="spellEnd"/>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proofErr w:type="spellStart"/>
      <w:r w:rsidRPr="00AA6BF6">
        <w:rPr>
          <w:lang w:val="en-US"/>
        </w:rPr>
        <w:t>Gli</w:t>
      </w:r>
      <w:proofErr w:type="spellEnd"/>
      <w:r w:rsidRPr="00AA6BF6">
        <w:rPr>
          <w:lang w:val="en-US"/>
        </w:rPr>
        <w:t xml:space="preserve"> switch non </w:t>
      </w:r>
      <w:proofErr w:type="spellStart"/>
      <w:r w:rsidRPr="00AA6BF6">
        <w:rPr>
          <w:lang w:val="en-US"/>
        </w:rPr>
        <w:t>mandano</w:t>
      </w:r>
      <w:proofErr w:type="spellEnd"/>
      <w:r w:rsidRPr="00AA6BF6">
        <w:rPr>
          <w:lang w:val="en-US"/>
        </w:rPr>
        <w:t xml:space="preserve"> frame per VLAN </w:t>
      </w:r>
      <w:proofErr w:type="spellStart"/>
      <w:r w:rsidRPr="00AA6BF6">
        <w:rPr>
          <w:lang w:val="en-US"/>
        </w:rPr>
        <w:t>che</w:t>
      </w:r>
      <w:proofErr w:type="spellEnd"/>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w:t>
      </w:r>
      <w:proofErr w:type="spellStart"/>
      <w:r w:rsidR="005360DE">
        <w:t>shut</w:t>
      </w:r>
      <w:proofErr w:type="spellEnd"/>
      <w:r w:rsidR="005360DE">
        <w:t xml:space="preserve">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w:t>
      </w:r>
      <w:proofErr w:type="spellStart"/>
      <w:r>
        <w:t>configuarla</w:t>
      </w:r>
      <w:proofErr w:type="spellEnd"/>
      <w:r>
        <w:t xml:space="preserve">. </w:t>
      </w:r>
      <w:r w:rsidR="005360DE">
        <w:t xml:space="preserve">Per fare un check delle VLAN usare </w:t>
      </w:r>
      <w:r w:rsidRPr="006F36F9">
        <w:rPr>
          <w:b/>
          <w:bCs/>
        </w:rPr>
        <w:t xml:space="preserve">show </w:t>
      </w:r>
      <w:proofErr w:type="spellStart"/>
      <w:r w:rsidRPr="006F36F9">
        <w:rPr>
          <w:b/>
          <w:bCs/>
        </w:rPr>
        <w:t>vlan</w:t>
      </w:r>
      <w:proofErr w:type="spellEnd"/>
      <w:r>
        <w:rPr>
          <w:b/>
          <w:bCs/>
        </w:rPr>
        <w:t xml:space="preserve"> </w:t>
      </w:r>
      <w:r>
        <w:t xml:space="preserve">che mostrerà tutte le VLAN conosciute dallo switch, più lo status di alcune, </w:t>
      </w:r>
      <w:proofErr w:type="spellStart"/>
      <w:r w:rsidRPr="006F36F9">
        <w:rPr>
          <w:b/>
          <w:bCs/>
        </w:rPr>
        <w:t>active</w:t>
      </w:r>
      <w:proofErr w:type="spellEnd"/>
      <w:r>
        <w:t xml:space="preserve"> o </w:t>
      </w:r>
      <w:r w:rsidRPr="006F36F9">
        <w:rPr>
          <w:b/>
          <w:bCs/>
        </w:rPr>
        <w:t>act/</w:t>
      </w:r>
      <w:proofErr w:type="spellStart"/>
      <w:r w:rsidRPr="006F36F9">
        <w:rPr>
          <w:b/>
          <w:bCs/>
        </w:rPr>
        <w:t>lshut</w:t>
      </w:r>
      <w:proofErr w:type="spellEnd"/>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w:t>
      </w:r>
      <w:proofErr w:type="spellStart"/>
      <w:r>
        <w:t>shutdown</w:t>
      </w:r>
      <w:proofErr w:type="spellEnd"/>
      <w:r>
        <w:t xml:space="preserve">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proofErr w:type="spellStart"/>
      <w:r w:rsidRPr="006F36F9">
        <w:rPr>
          <w:b/>
          <w:bCs/>
        </w:rPr>
        <w:t>Trunking</w:t>
      </w:r>
      <w:proofErr w:type="spellEnd"/>
      <w:r w:rsidRPr="006F36F9">
        <w:rPr>
          <w:b/>
          <w:bCs/>
        </w:rPr>
        <w:t xml:space="preserve"> Mismatch</w:t>
      </w:r>
    </w:p>
    <w:p w14:paraId="7C0B4124" w14:textId="77777777" w:rsidR="006F36F9" w:rsidRDefault="006F36F9" w:rsidP="005360DE">
      <w:pPr>
        <w:tabs>
          <w:tab w:val="left" w:pos="2600"/>
        </w:tabs>
      </w:pPr>
      <w:r>
        <w:t xml:space="preserve">Il </w:t>
      </w:r>
      <w:proofErr w:type="spellStart"/>
      <w:r>
        <w:t>trunking</w:t>
      </w:r>
      <w:proofErr w:type="spellEnd"/>
      <w:r>
        <w:t xml:space="preserve"> può essere configurato correttamente di modo che due switch siano in </w:t>
      </w:r>
      <w:proofErr w:type="spellStart"/>
      <w:r>
        <w:t>trunk</w:t>
      </w:r>
      <w:proofErr w:type="spellEnd"/>
      <w:r>
        <w:t xml:space="preserve">, ma alle volte possono crearsi problemi: se uno switch è in </w:t>
      </w:r>
      <w:proofErr w:type="spellStart"/>
      <w:r>
        <w:t>trunk</w:t>
      </w:r>
      <w:proofErr w:type="spellEnd"/>
      <w:r>
        <w:t xml:space="preserve"> e l’altro no, oppure se nessuno dei due è in </w:t>
      </w:r>
      <w:proofErr w:type="spellStart"/>
      <w:r>
        <w:t>trunk</w:t>
      </w:r>
      <w:proofErr w:type="spellEnd"/>
      <w:r>
        <w:t>.</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proofErr w:type="spellStart"/>
      <w:r w:rsidRPr="006F36F9">
        <w:rPr>
          <w:b/>
          <w:bCs/>
        </w:rPr>
        <w:t>switchport</w:t>
      </w:r>
      <w:proofErr w:type="spellEnd"/>
      <w:r w:rsidRPr="006F36F9">
        <w:rPr>
          <w:b/>
          <w:bCs/>
        </w:rPr>
        <w:t xml:space="preserve"> mode </w:t>
      </w:r>
      <w:proofErr w:type="spellStart"/>
      <w:r w:rsidRPr="006F36F9">
        <w:rPr>
          <w:b/>
          <w:bCs/>
        </w:rPr>
        <w:t>dynamic</w:t>
      </w:r>
      <w:proofErr w:type="spellEnd"/>
      <w:r w:rsidRPr="006F36F9">
        <w:rPr>
          <w:b/>
          <w:bCs/>
        </w:rPr>
        <w:t xml:space="preserve"> auto</w:t>
      </w:r>
      <w:r>
        <w:t xml:space="preserve">, </w:t>
      </w:r>
      <w:r w:rsidR="00A376F3">
        <w:t>gli switch aspett</w:t>
      </w:r>
      <w:r w:rsidR="00AA6BF6">
        <w:t>eranno</w:t>
      </w:r>
      <w:r w:rsidR="00A376F3">
        <w:t xml:space="preserve"> entrambi passivamente che l’altro device proponga di </w:t>
      </w:r>
      <w:proofErr w:type="spellStart"/>
      <w:r w:rsidR="00A376F3">
        <w:t>trunkare</w:t>
      </w:r>
      <w:proofErr w:type="spellEnd"/>
      <w:r w:rsidR="00A376F3">
        <w:t>.</w:t>
      </w:r>
    </w:p>
    <w:p w14:paraId="0834AAA2" w14:textId="025CFE09" w:rsidR="00A376F3" w:rsidRPr="006F36F9" w:rsidRDefault="00A376F3" w:rsidP="005360DE">
      <w:pPr>
        <w:tabs>
          <w:tab w:val="left" w:pos="2600"/>
        </w:tabs>
      </w:pPr>
      <w:r w:rsidRPr="00A376F3">
        <w:rPr>
          <w:b/>
          <w:bCs/>
        </w:rPr>
        <w:t>Un altro esempio</w:t>
      </w:r>
      <w:r>
        <w:t xml:space="preserve">: uno switch in </w:t>
      </w:r>
      <w:proofErr w:type="spellStart"/>
      <w:r>
        <w:t>trunk</w:t>
      </w:r>
      <w:proofErr w:type="spellEnd"/>
      <w:r>
        <w:t xml:space="preserve"> spedisce il frame via link, i frame crossano il link ma l’altro switch NON è in </w:t>
      </w:r>
      <w:proofErr w:type="spellStart"/>
      <w:r>
        <w:t>trunk</w:t>
      </w:r>
      <w:proofErr w:type="spellEnd"/>
      <w:r>
        <w:t>, di conseguenza scarterà tutti i frame che hanno una VLAN tag nell’</w:t>
      </w:r>
      <w:proofErr w:type="spellStart"/>
      <w:r>
        <w:t>header</w:t>
      </w:r>
      <w:proofErr w:type="spellEnd"/>
      <w:r>
        <w:t xml:space="preserve">. In questo caso le porte risultano entrambe up/up o </w:t>
      </w:r>
      <w:proofErr w:type="spellStart"/>
      <w:r>
        <w:t>connected</w:t>
      </w:r>
      <w:proofErr w:type="spellEnd"/>
      <w:r>
        <w:t>.</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w:t>
      </w:r>
      <w:proofErr w:type="spellStart"/>
      <w:r>
        <w:t>trunk</w:t>
      </w:r>
      <w:proofErr w:type="spellEnd"/>
      <w:r>
        <w:t xml:space="preserve"> con </w:t>
      </w:r>
      <w:proofErr w:type="spellStart"/>
      <w:r w:rsidRPr="00A376F3">
        <w:rPr>
          <w:b/>
          <w:bCs/>
        </w:rPr>
        <w:t>switchport</w:t>
      </w:r>
      <w:proofErr w:type="spellEnd"/>
      <w:r w:rsidRPr="00A376F3">
        <w:rPr>
          <w:b/>
          <w:bCs/>
        </w:rPr>
        <w:t xml:space="preserve"> mode </w:t>
      </w:r>
      <w:proofErr w:type="spellStart"/>
      <w:r w:rsidRPr="00A376F3">
        <w:rPr>
          <w:b/>
          <w:bCs/>
        </w:rPr>
        <w:t>trunk</w:t>
      </w:r>
      <w:proofErr w:type="spellEnd"/>
      <w:r>
        <w:t xml:space="preserve"> ma disabilita anche il </w:t>
      </w:r>
      <w:r w:rsidRPr="00A376F3">
        <w:rPr>
          <w:b/>
          <w:bCs/>
        </w:rPr>
        <w:t xml:space="preserve">Dynamic </w:t>
      </w:r>
      <w:proofErr w:type="spellStart"/>
      <w:r w:rsidRPr="00A376F3">
        <w:rPr>
          <w:b/>
          <w:bCs/>
        </w:rPr>
        <w:t>Trunk</w:t>
      </w:r>
      <w:proofErr w:type="spellEnd"/>
      <w:r w:rsidRPr="00A376F3">
        <w:rPr>
          <w:b/>
          <w:bCs/>
        </w:rPr>
        <w:t xml:space="preserve"> </w:t>
      </w:r>
      <w:proofErr w:type="spellStart"/>
      <w:r w:rsidRPr="00A376F3">
        <w:rPr>
          <w:b/>
          <w:bCs/>
        </w:rPr>
        <w:t>Protocol</w:t>
      </w:r>
      <w:proofErr w:type="spellEnd"/>
      <w:r>
        <w:t xml:space="preserve"> usando </w:t>
      </w:r>
      <w:proofErr w:type="spellStart"/>
      <w:r w:rsidRPr="00A376F3">
        <w:rPr>
          <w:b/>
          <w:bCs/>
        </w:rPr>
        <w:t>switchport</w:t>
      </w:r>
      <w:proofErr w:type="spellEnd"/>
      <w:r w:rsidRPr="00A376F3">
        <w:rPr>
          <w:b/>
          <w:bCs/>
        </w:rPr>
        <w:t xml:space="preserve"> </w:t>
      </w:r>
      <w:proofErr w:type="spellStart"/>
      <w:r w:rsidRPr="00A376F3">
        <w:rPr>
          <w:b/>
          <w:bCs/>
        </w:rPr>
        <w:t>nonegoziate</w:t>
      </w:r>
      <w:proofErr w:type="spellEnd"/>
      <w:r>
        <w:t xml:space="preserve">. SW2, a sua volta, avendo il DTP attivo cerca di negoziare, ma SW1 ce l’ha disattivato, dunque SW2 non potendo negoziare sceglie di </w:t>
      </w:r>
      <w:r w:rsidRPr="00A376F3">
        <w:rPr>
          <w:b/>
          <w:bCs/>
        </w:rPr>
        <w:t xml:space="preserve">non </w:t>
      </w:r>
      <w:proofErr w:type="spellStart"/>
      <w:r w:rsidRPr="00A376F3">
        <w:rPr>
          <w:b/>
          <w:bCs/>
        </w:rPr>
        <w:t>trunkare</w:t>
      </w:r>
      <w:proofErr w:type="spellEnd"/>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 xml:space="preserve">802.1Q </w:t>
      </w:r>
      <w:proofErr w:type="spellStart"/>
      <w:r w:rsidRPr="00D56527">
        <w:rPr>
          <w:b/>
          <w:bCs/>
        </w:rPr>
        <w:t>header</w:t>
      </w:r>
      <w:proofErr w:type="spellEnd"/>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 xml:space="preserve">802.1Q </w:t>
      </w:r>
      <w:proofErr w:type="spellStart"/>
      <w:r w:rsidRPr="00D56527">
        <w:rPr>
          <w:b/>
          <w:bCs/>
        </w:rPr>
        <w:t>header</w:t>
      </w:r>
      <w:proofErr w:type="spellEnd"/>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trunk</w:t>
      </w:r>
      <w:proofErr w:type="spellEnd"/>
      <w:r>
        <w:t xml:space="preserve"> e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switchport</w:t>
      </w:r>
      <w:proofErr w:type="spellEnd"/>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proofErr w:type="spellStart"/>
      <w:r w:rsidRPr="00494715">
        <w:rPr>
          <w:b/>
          <w:bCs/>
        </w:rPr>
        <w:t>switchport</w:t>
      </w:r>
      <w:proofErr w:type="spellEnd"/>
      <w:r w:rsidRPr="00494715">
        <w:rPr>
          <w:b/>
          <w:bCs/>
        </w:rPr>
        <w:t xml:space="preserve"> </w:t>
      </w:r>
      <w:proofErr w:type="spellStart"/>
      <w:r w:rsidRPr="00494715">
        <w:rPr>
          <w:b/>
          <w:bCs/>
        </w:rPr>
        <w:t>trunk</w:t>
      </w:r>
      <w:proofErr w:type="spellEnd"/>
      <w:r w:rsidRPr="00494715">
        <w:rPr>
          <w:b/>
          <w:bCs/>
        </w:rPr>
        <w:t xml:space="preserve"> </w:t>
      </w:r>
      <w:proofErr w:type="spellStart"/>
      <w:r w:rsidRPr="00494715">
        <w:rPr>
          <w:b/>
          <w:bCs/>
        </w:rPr>
        <w:t>allowed</w:t>
      </w:r>
      <w:proofErr w:type="spellEnd"/>
      <w:r w:rsidRPr="00494715">
        <w:rPr>
          <w:b/>
          <w:bCs/>
        </w:rPr>
        <w:t xml:space="preserve"> </w:t>
      </w:r>
      <w:r w:rsidR="00494715">
        <w:rPr>
          <w:b/>
          <w:bCs/>
        </w:rPr>
        <w:t>“</w:t>
      </w:r>
      <w:proofErr w:type="spellStart"/>
      <w:r w:rsidRPr="00494715">
        <w:rPr>
          <w:b/>
          <w:bCs/>
          <w:i/>
          <w:iCs/>
        </w:rPr>
        <w:t>vlan</w:t>
      </w:r>
      <w:proofErr w:type="spellEnd"/>
      <w:r w:rsidRPr="00494715">
        <w:rPr>
          <w:b/>
          <w:bCs/>
          <w:i/>
          <w:iCs/>
        </w:rPr>
        <w:t>-id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proofErr w:type="spellStart"/>
      <w:r w:rsidR="00494715" w:rsidRPr="00494715">
        <w:rPr>
          <w:b/>
          <w:bCs/>
        </w:rPr>
        <w:t>switchport</w:t>
      </w:r>
      <w:proofErr w:type="spellEnd"/>
      <w:r w:rsidR="00494715" w:rsidRPr="00494715">
        <w:rPr>
          <w:b/>
          <w:bCs/>
        </w:rPr>
        <w:t xml:space="preserve"> </w:t>
      </w:r>
      <w:proofErr w:type="spellStart"/>
      <w:r w:rsidR="00494715" w:rsidRPr="00494715">
        <w:rPr>
          <w:b/>
          <w:bCs/>
        </w:rPr>
        <w:t>trunk</w:t>
      </w:r>
      <w:proofErr w:type="spellEnd"/>
      <w:r w:rsidR="00494715" w:rsidRPr="00494715">
        <w:rPr>
          <w:b/>
          <w:bCs/>
        </w:rPr>
        <w:t xml:space="preserve"> </w:t>
      </w:r>
      <w:proofErr w:type="spellStart"/>
      <w:r w:rsidR="00494715" w:rsidRPr="00494715">
        <w:rPr>
          <w:b/>
          <w:bCs/>
        </w:rPr>
        <w:t>allowed</w:t>
      </w:r>
      <w:proofErr w:type="spellEnd"/>
      <w:r w:rsidR="00494715" w:rsidRPr="00494715">
        <w:rPr>
          <w:b/>
          <w:bCs/>
        </w:rPr>
        <w:t xml:space="preserve"> </w:t>
      </w:r>
      <w:proofErr w:type="spellStart"/>
      <w:r w:rsidR="00494715" w:rsidRPr="00494715">
        <w:rPr>
          <w:b/>
          <w:bCs/>
        </w:rPr>
        <w:t>vlan</w:t>
      </w:r>
      <w:proofErr w:type="spellEnd"/>
      <w:r w:rsidR="00494715" w:rsidRPr="00494715">
        <w:rPr>
          <w:b/>
          <w:bCs/>
        </w:rPr>
        <w:t xml:space="preserve">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 xml:space="preserve">show </w:t>
      </w:r>
      <w:proofErr w:type="spellStart"/>
      <w:r w:rsidRPr="00494715">
        <w:rPr>
          <w:b/>
          <w:bCs/>
        </w:rPr>
        <w:t>interfaces</w:t>
      </w:r>
      <w:proofErr w:type="spellEnd"/>
      <w:r w:rsidRPr="00494715">
        <w:rPr>
          <w:b/>
          <w:bCs/>
        </w:rPr>
        <w:t xml:space="preserve"> </w:t>
      </w:r>
      <w:proofErr w:type="spellStart"/>
      <w:r w:rsidRPr="00494715">
        <w:rPr>
          <w:b/>
          <w:bCs/>
        </w:rPr>
        <w:t>trunk</w:t>
      </w:r>
      <w:proofErr w:type="spellEnd"/>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 xml:space="preserve">show </w:t>
      </w:r>
      <w:proofErr w:type="spellStart"/>
      <w:r w:rsidRPr="00070B77">
        <w:rPr>
          <w:b/>
          <w:bCs/>
        </w:rPr>
        <w:t>interface</w:t>
      </w:r>
      <w:proofErr w:type="spellEnd"/>
      <w:r w:rsidRPr="00070B77">
        <w:rPr>
          <w:b/>
          <w:bCs/>
        </w:rPr>
        <w:t xml:space="preserve"> </w:t>
      </w:r>
      <w:proofErr w:type="spellStart"/>
      <w:r w:rsidRPr="00070B77">
        <w:rPr>
          <w:b/>
          <w:bCs/>
        </w:rPr>
        <w:t>trunk</w:t>
      </w:r>
      <w:proofErr w:type="spellEnd"/>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xml:space="preserve">: VLAN </w:t>
      </w:r>
      <w:proofErr w:type="spellStart"/>
      <w:r w:rsidR="002F6830" w:rsidRPr="00AA6BF6">
        <w:rPr>
          <w:b/>
          <w:bCs/>
          <w:sz w:val="26"/>
          <w:szCs w:val="26"/>
        </w:rPr>
        <w:t>Hopping</w:t>
      </w:r>
      <w:proofErr w:type="spellEnd"/>
    </w:p>
    <w:p w14:paraId="6707DB23" w14:textId="1ED2B25F" w:rsidR="00070B77" w:rsidRDefault="00070B77" w:rsidP="005360DE">
      <w:pPr>
        <w:tabs>
          <w:tab w:val="left" w:pos="2600"/>
        </w:tabs>
        <w:rPr>
          <w:b/>
          <w:bCs/>
          <w:i/>
          <w:iCs/>
        </w:rPr>
      </w:pPr>
      <w:r>
        <w:t xml:space="preserve">E’ possibile settare la VLAN nativa ad altre VLAN con il comando </w:t>
      </w:r>
      <w:proofErr w:type="spellStart"/>
      <w:r w:rsidRPr="00070B77">
        <w:rPr>
          <w:b/>
          <w:bCs/>
        </w:rPr>
        <w:t>switchport</w:t>
      </w:r>
      <w:proofErr w:type="spellEnd"/>
      <w:r w:rsidRPr="00070B77">
        <w:rPr>
          <w:b/>
          <w:bCs/>
        </w:rPr>
        <w:t xml:space="preserve"> </w:t>
      </w:r>
      <w:proofErr w:type="spellStart"/>
      <w:r w:rsidRPr="00070B77">
        <w:rPr>
          <w:b/>
          <w:bCs/>
        </w:rPr>
        <w:t>trunk</w:t>
      </w:r>
      <w:proofErr w:type="spellEnd"/>
      <w:r w:rsidRPr="00070B77">
        <w:rPr>
          <w:b/>
          <w:bCs/>
        </w:rPr>
        <w:t xml:space="preserve"> native </w:t>
      </w:r>
      <w:proofErr w:type="spellStart"/>
      <w:r w:rsidRPr="00070B77">
        <w:rPr>
          <w:b/>
          <w:bCs/>
        </w:rPr>
        <w:t>vlan</w:t>
      </w:r>
      <w:proofErr w:type="spellEnd"/>
      <w:r w:rsidRPr="00070B77">
        <w:rPr>
          <w:b/>
          <w:bCs/>
        </w:rPr>
        <w:t xml:space="preserve"> </w:t>
      </w:r>
      <w:r>
        <w:rPr>
          <w:b/>
          <w:bCs/>
        </w:rPr>
        <w:t>“</w:t>
      </w:r>
      <w:r w:rsidRPr="00070B77">
        <w:rPr>
          <w:b/>
          <w:bCs/>
          <w:i/>
          <w:iCs/>
        </w:rPr>
        <w:t>id-</w:t>
      </w:r>
      <w:proofErr w:type="spellStart"/>
      <w:r w:rsidRPr="00070B77">
        <w:rPr>
          <w:b/>
          <w:bCs/>
          <w:i/>
          <w:iCs/>
        </w:rPr>
        <w:t>vlan</w:t>
      </w:r>
      <w:proofErr w:type="spellEnd"/>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w:t>
      </w:r>
      <w:proofErr w:type="spellStart"/>
      <w:r>
        <w:t>trunk</w:t>
      </w:r>
      <w:proofErr w:type="spellEnd"/>
      <w:r>
        <w:t xml:space="preserve"> 802.1Q, SW1 ovviamente non aggiungerà una VLAN </w:t>
      </w:r>
      <w:proofErr w:type="spellStart"/>
      <w:r>
        <w:t>header</w:t>
      </w:r>
      <w:proofErr w:type="spellEnd"/>
      <w:r>
        <w:t xml:space="preserve"> al frame, com’è normale per le native VLAN. SW2 riceverà il frame senza </w:t>
      </w:r>
      <w:proofErr w:type="spellStart"/>
      <w:r>
        <w:t>header</w:t>
      </w:r>
      <w:proofErr w:type="spellEnd"/>
      <w:r>
        <w:t xml:space="preserve">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 xml:space="preserve">VLAN </w:t>
      </w:r>
      <w:proofErr w:type="spellStart"/>
      <w:r w:rsidRPr="002F6830">
        <w:rPr>
          <w:b/>
          <w:bCs/>
        </w:rPr>
        <w:t>Hopping</w:t>
      </w:r>
      <w:proofErr w:type="spellEnd"/>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proofErr w:type="spellStart"/>
      <w:r>
        <w:rPr>
          <w:b/>
          <w:bCs/>
          <w:sz w:val="26"/>
          <w:szCs w:val="26"/>
        </w:rPr>
        <w:t>Spanning</w:t>
      </w:r>
      <w:proofErr w:type="spellEnd"/>
      <w:r>
        <w:rPr>
          <w:b/>
          <w:bCs/>
          <w:sz w:val="26"/>
          <w:szCs w:val="26"/>
        </w:rPr>
        <w:t xml:space="preserve"> </w:t>
      </w:r>
      <w:proofErr w:type="spellStart"/>
      <w:r>
        <w:rPr>
          <w:b/>
          <w:bCs/>
          <w:sz w:val="26"/>
          <w:szCs w:val="26"/>
        </w:rPr>
        <w:t>Tree</w:t>
      </w:r>
      <w:proofErr w:type="spellEnd"/>
      <w:r>
        <w:rPr>
          <w:b/>
          <w:bCs/>
          <w:sz w:val="26"/>
          <w:szCs w:val="26"/>
        </w:rPr>
        <w:t xml:space="preserve"> </w:t>
      </w:r>
      <w:proofErr w:type="spellStart"/>
      <w:r>
        <w:rPr>
          <w:b/>
          <w:bCs/>
          <w:sz w:val="26"/>
          <w:szCs w:val="26"/>
        </w:rPr>
        <w:t>Protocol</w:t>
      </w:r>
      <w:proofErr w:type="spellEnd"/>
      <w:r>
        <w:rPr>
          <w:b/>
          <w:bCs/>
          <w:sz w:val="26"/>
          <w:szCs w:val="26"/>
        </w:rPr>
        <w:t xml:space="preserve">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proofErr w:type="spellStart"/>
      <w:r w:rsidRPr="00550C24">
        <w:rPr>
          <w:b/>
          <w:bCs/>
        </w:rPr>
        <w:t>loopare</w:t>
      </w:r>
      <w:proofErr w:type="spellEnd"/>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 xml:space="preserve">I frame hanno vita breve e non </w:t>
      </w:r>
      <w:proofErr w:type="spellStart"/>
      <w:r>
        <w:t>loopano</w:t>
      </w:r>
      <w:proofErr w:type="spellEnd"/>
      <w:r>
        <w:t xml:space="preserve">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 xml:space="preserve">Se STP/RSTP forwarding state è attivo sulla porta, l’uso è normale. Invece se la porta è su STP/RSTP </w:t>
      </w:r>
      <w:proofErr w:type="spellStart"/>
      <w:r>
        <w:t>bloking</w:t>
      </w:r>
      <w:proofErr w:type="spellEnd"/>
      <w:r>
        <w:t xml:space="preserve"> state blocca tutto il traffico non spedendo ne ricevendo su quella porta.</w:t>
      </w:r>
    </w:p>
    <w:p w14:paraId="19A435E8" w14:textId="3A40FFE1" w:rsidR="00550C24" w:rsidRDefault="00550C24" w:rsidP="003F3AE5">
      <w:pPr>
        <w:tabs>
          <w:tab w:val="left" w:pos="2600"/>
        </w:tabs>
      </w:pPr>
      <w:r w:rsidRPr="00550C24">
        <w:rPr>
          <w:b/>
          <w:bCs/>
        </w:rPr>
        <w:t xml:space="preserve">Broadcast </w:t>
      </w:r>
      <w:proofErr w:type="spellStart"/>
      <w:r w:rsidRPr="00550C24">
        <w:rPr>
          <w:b/>
          <w:bCs/>
        </w:rPr>
        <w:t>storm</w:t>
      </w:r>
      <w:proofErr w:type="spellEnd"/>
      <w:r>
        <w:t xml:space="preserve">: </w:t>
      </w:r>
      <w:r w:rsidRPr="00550C24">
        <w:rPr>
          <w:b/>
          <w:bCs/>
        </w:rPr>
        <w:t>qualunque</w:t>
      </w:r>
      <w:r>
        <w:t xml:space="preserve"> tipo di ethernet frame </w:t>
      </w:r>
      <w:proofErr w:type="spellStart"/>
      <w:r w:rsidRPr="00550C24">
        <w:rPr>
          <w:b/>
          <w:bCs/>
        </w:rPr>
        <w:t>loopa</w:t>
      </w:r>
      <w:proofErr w:type="spellEnd"/>
      <w:r>
        <w:t xml:space="preserve"> nella LAN per un </w:t>
      </w:r>
      <w:r w:rsidRPr="00550C24">
        <w:rPr>
          <w:b/>
          <w:bCs/>
        </w:rPr>
        <w:t>tempo indefinito</w:t>
      </w:r>
      <w:r>
        <w:t xml:space="preserve">. Il broadcast </w:t>
      </w:r>
      <w:proofErr w:type="spellStart"/>
      <w:r>
        <w:t>storm</w:t>
      </w:r>
      <w:proofErr w:type="spellEnd"/>
      <w:r>
        <w:t xml:space="preserve">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 xml:space="preserve">MAC </w:t>
      </w:r>
      <w:proofErr w:type="spellStart"/>
      <w:r w:rsidRPr="00C31299">
        <w:rPr>
          <w:b/>
          <w:bCs/>
        </w:rPr>
        <w:t>Table</w:t>
      </w:r>
      <w:proofErr w:type="spellEnd"/>
      <w:r w:rsidRPr="00C31299">
        <w:rPr>
          <w:b/>
          <w:bCs/>
        </w:rPr>
        <w:t xml:space="preserve"> </w:t>
      </w:r>
      <w:proofErr w:type="spellStart"/>
      <w:r w:rsidRPr="00C31299">
        <w:rPr>
          <w:b/>
          <w:bCs/>
        </w:rPr>
        <w:t>Instability</w:t>
      </w:r>
      <w:proofErr w:type="spellEnd"/>
      <w:r w:rsidRPr="00C31299">
        <w:rPr>
          <w:b/>
          <w:bCs/>
        </w:rPr>
        <w:t>:</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xml:space="preserve">: Bob manda un frame allo SW3, quindi la MAC </w:t>
      </w:r>
      <w:proofErr w:type="spellStart"/>
      <w:r>
        <w:t>Table</w:t>
      </w:r>
      <w:proofErr w:type="spellEnd"/>
      <w:r>
        <w:t xml:space="preserve"> Entry associata a Bob è Fa0/13. A causa del loop di questo frame che verrà mandato dallo SW1, SW3 e anche indietro a SW3 sulla Gi0/1, lo SW3 aggiornerà la sua MAC </w:t>
      </w:r>
      <w:proofErr w:type="spellStart"/>
      <w:r>
        <w:t>Table</w:t>
      </w:r>
      <w:proofErr w:type="spellEnd"/>
      <w:r>
        <w:t xml:space="preserve"> perché arriverà una copia del frame con una source MAC </w:t>
      </w:r>
      <w:proofErr w:type="spellStart"/>
      <w:r>
        <w:t>Address</w:t>
      </w:r>
      <w:proofErr w:type="spellEnd"/>
      <w:r>
        <w:t xml:space="preserve"> a lui conosciuta, ma diversa da quella attualmente salvata, causando un aggiornamento della entry per quel MAC.</w:t>
      </w:r>
    </w:p>
    <w:p w14:paraId="6AA537DF" w14:textId="34BD9935" w:rsidR="00C31299" w:rsidRDefault="005678E2" w:rsidP="003F3AE5">
      <w:pPr>
        <w:tabs>
          <w:tab w:val="left" w:pos="2600"/>
        </w:tabs>
      </w:pPr>
      <w:r>
        <w:t xml:space="preserve">La nuova MAC </w:t>
      </w:r>
      <w:proofErr w:type="spellStart"/>
      <w:r>
        <w:t>Table</w:t>
      </w:r>
      <w:proofErr w:type="spellEnd"/>
      <w:r>
        <w:t xml:space="preserv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w:t>
      </w:r>
      <w:proofErr w:type="spellStart"/>
      <w:r w:rsidRPr="005678E2">
        <w:rPr>
          <w:b/>
          <w:bCs/>
        </w:rPr>
        <w:t>Trasmission</w:t>
      </w:r>
      <w:proofErr w:type="spellEnd"/>
      <w:r w:rsidRPr="005678E2">
        <w:rPr>
          <w:b/>
          <w:bCs/>
        </w:rPr>
        <w:t xml:space="preserve">: </w:t>
      </w:r>
      <w:r w:rsidRPr="005678E2">
        <w:t>un effetto co</w:t>
      </w:r>
      <w:r>
        <w:t xml:space="preserve">llaterale dei looping frame nel quale multiple copie di un frame, vengono spedite </w:t>
      </w:r>
      <w:proofErr w:type="spellStart"/>
      <w:r>
        <w:t>all’host</w:t>
      </w:r>
      <w:proofErr w:type="spellEnd"/>
      <w:r>
        <w:t xml:space="preserve">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proofErr w:type="spellStart"/>
      <w:r w:rsidRPr="009E7147">
        <w:rPr>
          <w:b/>
          <w:bCs/>
          <w:sz w:val="26"/>
          <w:szCs w:val="26"/>
        </w:rPr>
        <w:t>Spanning</w:t>
      </w:r>
      <w:proofErr w:type="spellEnd"/>
      <w:r w:rsidRPr="009E7147">
        <w:rPr>
          <w:b/>
          <w:bCs/>
          <w:sz w:val="26"/>
          <w:szCs w:val="26"/>
        </w:rPr>
        <w:t xml:space="preserve"> </w:t>
      </w:r>
      <w:proofErr w:type="spellStart"/>
      <w:r w:rsidRPr="009E7147">
        <w:rPr>
          <w:b/>
          <w:bCs/>
          <w:sz w:val="26"/>
          <w:szCs w:val="26"/>
        </w:rPr>
        <w:t>Tree</w:t>
      </w:r>
      <w:proofErr w:type="spellEnd"/>
      <w:r w:rsidRPr="009E7147">
        <w:rPr>
          <w:b/>
          <w:bCs/>
          <w:sz w:val="26"/>
          <w:szCs w:val="26"/>
        </w:rPr>
        <w:t xml:space="preserve"> </w:t>
      </w:r>
      <w:proofErr w:type="spellStart"/>
      <w:r w:rsidRPr="009E7147">
        <w:rPr>
          <w:b/>
          <w:bCs/>
          <w:sz w:val="26"/>
          <w:szCs w:val="26"/>
        </w:rPr>
        <w:t>Protocol</w:t>
      </w:r>
      <w:proofErr w:type="spellEnd"/>
      <w:r w:rsidRPr="009E7147">
        <w:rPr>
          <w:b/>
          <w:bCs/>
          <w:sz w:val="26"/>
          <w:szCs w:val="26"/>
        </w:rPr>
        <w:t>: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 xml:space="preserve">forwarding state o </w:t>
      </w:r>
      <w:proofErr w:type="spellStart"/>
      <w:r w:rsidRPr="009E7147">
        <w:rPr>
          <w:b/>
          <w:bCs/>
        </w:rPr>
        <w:t>blocking</w:t>
      </w:r>
      <w:proofErr w:type="spellEnd"/>
      <w:r w:rsidRPr="009E7147">
        <w:rPr>
          <w:b/>
          <w:bCs/>
        </w:rPr>
        <w:t xml:space="preserve"> state</w:t>
      </w:r>
      <w:r>
        <w:t>.</w:t>
      </w:r>
    </w:p>
    <w:p w14:paraId="1431E88A" w14:textId="33DB32DE" w:rsidR="009E7147" w:rsidRDefault="009E7147" w:rsidP="003F3AE5">
      <w:pPr>
        <w:tabs>
          <w:tab w:val="left" w:pos="2600"/>
        </w:tabs>
      </w:pPr>
      <w:r>
        <w:t xml:space="preserve">Nel primo </w:t>
      </w:r>
      <w:proofErr w:type="spellStart"/>
      <w:r>
        <w:t>funziano</w:t>
      </w:r>
      <w:proofErr w:type="spellEnd"/>
      <w:r>
        <w:t xml:space="preserve">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w:t>
      </w:r>
      <w:proofErr w:type="spellStart"/>
      <w:r>
        <w:t>flooding</w:t>
      </w:r>
      <w:proofErr w:type="spellEnd"/>
      <w:r>
        <w:t xml:space="preserve"> ci sarebbe stato un </w:t>
      </w:r>
      <w:r w:rsidRPr="009E7147">
        <w:rPr>
          <w:b/>
          <w:bCs/>
        </w:rPr>
        <w:t xml:space="preserve">STP </w:t>
      </w:r>
      <w:proofErr w:type="spellStart"/>
      <w:r w:rsidRPr="009E7147">
        <w:rPr>
          <w:b/>
          <w:bCs/>
        </w:rPr>
        <w:t>converge</w:t>
      </w:r>
      <w:r>
        <w:rPr>
          <w:b/>
          <w:bCs/>
        </w:rPr>
        <w:t>n</w:t>
      </w:r>
      <w:r w:rsidRPr="009E7147">
        <w:rPr>
          <w:b/>
          <w:bCs/>
        </w:rPr>
        <w:t>s</w:t>
      </w:r>
      <w:proofErr w:type="spellEnd"/>
      <w:r>
        <w:rPr>
          <w:b/>
          <w:bCs/>
        </w:rPr>
        <w:t xml:space="preserve">, </w:t>
      </w:r>
      <w:r>
        <w:t xml:space="preserve">un processo tramite il quale gli switch </w:t>
      </w:r>
      <w:proofErr w:type="spellStart"/>
      <w:r>
        <w:t>colletivamente</w:t>
      </w:r>
      <w:proofErr w:type="spellEnd"/>
      <w:r>
        <w:t xml:space="preserve"> decidono di cambiare lo stato delle porte per ritentare il </w:t>
      </w:r>
      <w:proofErr w:type="spellStart"/>
      <w:r>
        <w:t>flooding</w:t>
      </w:r>
      <w:proofErr w:type="spellEnd"/>
      <w:r>
        <w:t>.</w:t>
      </w:r>
    </w:p>
    <w:p w14:paraId="0C4524B6" w14:textId="6648B0CC" w:rsidR="005D50FB" w:rsidRDefault="005D50FB" w:rsidP="003F3AE5">
      <w:pPr>
        <w:tabs>
          <w:tab w:val="left" w:pos="2600"/>
        </w:tabs>
      </w:pPr>
      <w:r>
        <w:t xml:space="preserve">L’algoritmo STP crea uno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rsidRPr="005D50FB">
        <w:rPr>
          <w:b/>
          <w:bCs/>
        </w:rPr>
        <w:t xml:space="preserve"> </w:t>
      </w:r>
      <w:proofErr w:type="spellStart"/>
      <w:r w:rsidRPr="005D50FB">
        <w:rPr>
          <w:b/>
          <w:bCs/>
        </w:rPr>
        <w:t>algorithm</w:t>
      </w:r>
      <w:proofErr w:type="spellEnd"/>
      <w:r>
        <w:t xml:space="preserve"> (STA), sceglie quali interfacce vengono messe in stato forwarding, tutte le altre ovviamente vengono messe in </w:t>
      </w:r>
      <w:proofErr w:type="spellStart"/>
      <w:r>
        <w:t>blocking</w:t>
      </w:r>
      <w:proofErr w:type="spellEnd"/>
      <w:r>
        <w:t>.</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w:t>
      </w:r>
      <w:proofErr w:type="spellStart"/>
      <w:r w:rsidRPr="00D577C4">
        <w:rPr>
          <w:lang w:val="nl-NL"/>
        </w:rPr>
        <w:t>elegge</w:t>
      </w:r>
      <w:proofErr w:type="spellEnd"/>
      <w:r w:rsidRPr="00D577C4">
        <w:rPr>
          <w:lang w:val="nl-NL"/>
        </w:rPr>
        <w:t xml:space="preserve"> </w:t>
      </w:r>
      <w:proofErr w:type="spellStart"/>
      <w:r w:rsidRPr="00D577C4">
        <w:rPr>
          <w:lang w:val="nl-NL"/>
        </w:rPr>
        <w:t>un</w:t>
      </w:r>
      <w:proofErr w:type="spellEnd"/>
      <w:r w:rsidRPr="00D577C4">
        <w:rPr>
          <w:lang w:val="nl-NL"/>
        </w:rPr>
        <w:t xml:space="preserve">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 xml:space="preserve">Molti switch possono essere collegati allo stesso ethernet </w:t>
      </w:r>
      <w:proofErr w:type="spellStart"/>
      <w:r>
        <w:t>segment</w:t>
      </w:r>
      <w:proofErr w:type="spellEnd"/>
      <w:r>
        <w:t>, ma basandoci sul fatto che il link connette due device, un link avrà al max due device. Con due switch connessi fra loro, quello con il root cost minore è messo in forwarding state. Quello switch è il “</w:t>
      </w:r>
      <w:proofErr w:type="spellStart"/>
      <w:r w:rsidRPr="00D577C4">
        <w:rPr>
          <w:b/>
          <w:bCs/>
        </w:rPr>
        <w:t>designated</w:t>
      </w:r>
      <w:proofErr w:type="spellEnd"/>
      <w:r w:rsidRPr="00D577C4">
        <w:rPr>
          <w:b/>
          <w:bCs/>
        </w:rPr>
        <w:t xml:space="preserve"> switch</w:t>
      </w:r>
      <w:r>
        <w:t xml:space="preserve">”, e la porta dello switch connessa al segmento, è la </w:t>
      </w:r>
      <w:proofErr w:type="spellStart"/>
      <w:r w:rsidRPr="00D577C4">
        <w:rPr>
          <w:b/>
          <w:bCs/>
        </w:rPr>
        <w:t>designated</w:t>
      </w:r>
      <w:proofErr w:type="spellEnd"/>
      <w:r w:rsidRPr="00D577C4">
        <w:rPr>
          <w:b/>
          <w:bCs/>
        </w:rPr>
        <w:t xml:space="preserve">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 xml:space="preserve">STP </w:t>
      </w:r>
      <w:proofErr w:type="spellStart"/>
      <w:r w:rsidRPr="00C64EA8">
        <w:rPr>
          <w:b/>
          <w:bCs/>
        </w:rPr>
        <w:t>messages</w:t>
      </w:r>
      <w:proofErr w:type="spellEnd"/>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proofErr w:type="spellStart"/>
      <w:r w:rsidRPr="00C64EA8">
        <w:rPr>
          <w:b/>
          <w:bCs/>
        </w:rPr>
        <w:t>priority</w:t>
      </w:r>
      <w:proofErr w:type="spellEnd"/>
      <w:r w:rsidRPr="00C64EA8">
        <w:rPr>
          <w:b/>
          <w:bCs/>
        </w:rPr>
        <w:t xml:space="preserve"> field</w:t>
      </w:r>
      <w:r>
        <w:t xml:space="preserve"> e 6 byte del </w:t>
      </w:r>
      <w:r w:rsidRPr="00C64EA8">
        <w:rPr>
          <w:b/>
          <w:bCs/>
        </w:rPr>
        <w:t>system ID</w:t>
      </w:r>
      <w:r>
        <w:t xml:space="preserve">, quest’ultimo basato sul MAC </w:t>
      </w:r>
      <w:proofErr w:type="spellStart"/>
      <w:r>
        <w:t>Address</w:t>
      </w:r>
      <w:proofErr w:type="spellEnd"/>
      <w:r>
        <w:t xml:space="preserve">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w:t>
      </w:r>
      <w:proofErr w:type="spellStart"/>
      <w:r w:rsidR="00C64EA8">
        <w:t>mex</w:t>
      </w:r>
      <w:proofErr w:type="spellEnd"/>
      <w:r w:rsidR="00C64EA8">
        <w:t xml:space="preserve"> chiamati </w:t>
      </w:r>
      <w:r w:rsidR="00C64EA8" w:rsidRPr="00C64EA8">
        <w:rPr>
          <w:b/>
          <w:bCs/>
        </w:rPr>
        <w:t xml:space="preserve">Bridge </w:t>
      </w:r>
      <w:proofErr w:type="spellStart"/>
      <w:r w:rsidR="00C64EA8" w:rsidRPr="00C64EA8">
        <w:rPr>
          <w:b/>
          <w:bCs/>
        </w:rPr>
        <w:t>Protocol</w:t>
      </w:r>
      <w:proofErr w:type="spellEnd"/>
      <w:r w:rsidR="00C64EA8" w:rsidRPr="00C64EA8">
        <w:rPr>
          <w:b/>
          <w:bCs/>
        </w:rPr>
        <w:t xml:space="preserve"> Data </w:t>
      </w:r>
      <w:proofErr w:type="spellStart"/>
      <w:r w:rsidR="00C64EA8" w:rsidRPr="00C64EA8">
        <w:rPr>
          <w:b/>
          <w:bCs/>
        </w:rPr>
        <w:t>Unites</w:t>
      </w:r>
      <w:proofErr w:type="spellEnd"/>
      <w:r w:rsidR="00C64EA8">
        <w:t xml:space="preserve"> (BPDU), anche chiamati </w:t>
      </w:r>
      <w:proofErr w:type="spellStart"/>
      <w:r w:rsidR="00C64EA8" w:rsidRPr="00C64EA8">
        <w:rPr>
          <w:b/>
          <w:bCs/>
        </w:rPr>
        <w:t>configuration</w:t>
      </w:r>
      <w:proofErr w:type="spellEnd"/>
      <w:r w:rsidR="00C64EA8" w:rsidRPr="00C64EA8">
        <w:rPr>
          <w:b/>
          <w:bCs/>
        </w:rPr>
        <w:t xml:space="preserve">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proofErr w:type="spellStart"/>
      <w:r w:rsidRPr="00CD5A2F">
        <w:rPr>
          <w:b/>
          <w:bCs/>
        </w:rPr>
        <w:t>priority</w:t>
      </w:r>
      <w:proofErr w:type="spellEnd"/>
      <w:r w:rsidRPr="00CD5A2F">
        <w:rPr>
          <w:b/>
          <w:bCs/>
        </w:rPr>
        <w:t xml:space="preserve">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 xml:space="preserve">Si guarda al vicino con la minor </w:t>
      </w:r>
      <w:proofErr w:type="spellStart"/>
      <w:r>
        <w:t>priority</w:t>
      </w:r>
      <w:proofErr w:type="spellEnd"/>
      <w:r>
        <w:t xml:space="preserve"> port</w:t>
      </w:r>
    </w:p>
    <w:p w14:paraId="0C500458" w14:textId="00E226BC" w:rsidR="00125F92" w:rsidRDefault="00125F92" w:rsidP="00C5794A">
      <w:pPr>
        <w:pStyle w:val="Paragrafoelenco"/>
        <w:numPr>
          <w:ilvl w:val="0"/>
          <w:numId w:val="16"/>
        </w:numPr>
        <w:tabs>
          <w:tab w:val="left" w:pos="2600"/>
        </w:tabs>
      </w:pPr>
      <w:r>
        <w:t xml:space="preserve">Si guarda al vicino con il minor </w:t>
      </w:r>
      <w:proofErr w:type="spellStart"/>
      <w:r>
        <w:t>internal</w:t>
      </w:r>
      <w:proofErr w:type="spellEnd"/>
      <w:r>
        <w:t xml:space="preserve"> port </w:t>
      </w:r>
      <w:proofErr w:type="spellStart"/>
      <w:r>
        <w:t>number</w:t>
      </w:r>
      <w:proofErr w:type="spellEnd"/>
    </w:p>
    <w:p w14:paraId="7EF4AB12" w14:textId="5725ABD7" w:rsidR="00125F92" w:rsidRDefault="00125F92" w:rsidP="00125F92">
      <w:pPr>
        <w:tabs>
          <w:tab w:val="left" w:pos="2600"/>
        </w:tabs>
      </w:pPr>
      <w:r>
        <w:t xml:space="preserve">In pratica ogni switch port ha un costo, se lo dicono, scelgono quello minore, e </w:t>
      </w:r>
      <w:proofErr w:type="spellStart"/>
      <w:r>
        <w:t>sbam</w:t>
      </w:r>
      <w:proofErr w:type="spellEnd"/>
      <w:r>
        <w:t>.</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 xml:space="preserve">Scelta della </w:t>
      </w:r>
      <w:proofErr w:type="spellStart"/>
      <w:r w:rsidRPr="00D20885">
        <w:rPr>
          <w:b/>
          <w:bCs/>
          <w:sz w:val="26"/>
          <w:szCs w:val="26"/>
        </w:rPr>
        <w:t>Designated</w:t>
      </w:r>
      <w:proofErr w:type="spellEnd"/>
      <w:r w:rsidRPr="00D20885">
        <w:rPr>
          <w:b/>
          <w:bCs/>
          <w:sz w:val="26"/>
          <w:szCs w:val="26"/>
        </w:rPr>
        <w:t xml:space="preserve"> Port per ogni Segmento LAN</w:t>
      </w:r>
    </w:p>
    <w:p w14:paraId="5C3F1CA1" w14:textId="127A6893" w:rsidR="00D20885" w:rsidRDefault="00D20885" w:rsidP="00125F92">
      <w:pPr>
        <w:tabs>
          <w:tab w:val="left" w:pos="2600"/>
        </w:tabs>
      </w:pPr>
      <w:r>
        <w:t xml:space="preserve">L’ultimo step dell’STP/RSTP nella scelta della topologia STP/RSTP è scegliere la </w:t>
      </w:r>
      <w:proofErr w:type="spellStart"/>
      <w:r w:rsidRPr="00D20885">
        <w:rPr>
          <w:b/>
          <w:bCs/>
        </w:rPr>
        <w:t>Designated</w:t>
      </w:r>
      <w:proofErr w:type="spellEnd"/>
      <w:r w:rsidRPr="00D20885">
        <w:rPr>
          <w:b/>
          <w:bCs/>
        </w:rPr>
        <w:t xml:space="preserve">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 xml:space="preserve">L’unica porta che non ha bisogno di essere in </w:t>
      </w:r>
      <w:proofErr w:type="spellStart"/>
      <w:r>
        <w:t>forwading</w:t>
      </w:r>
      <w:proofErr w:type="spellEnd"/>
      <w:r>
        <w:t xml:space="preserve">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w:t>
      </w:r>
      <w:proofErr w:type="spellStart"/>
      <w:r>
        <w:t>nonroot</w:t>
      </w:r>
      <w:proofErr w:type="spellEnd"/>
      <w:r>
        <w:t xml:space="preserve">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 xml:space="preserve">I </w:t>
      </w:r>
      <w:proofErr w:type="spellStart"/>
      <w:r>
        <w:t>nonroot</w:t>
      </w:r>
      <w:proofErr w:type="spellEnd"/>
      <w:r>
        <w:t xml:space="preserve">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proofErr w:type="spellStart"/>
      <w:r w:rsidRPr="002E6EA8">
        <w:rPr>
          <w:b/>
          <w:bCs/>
        </w:rPr>
        <w:t>path</w:t>
      </w:r>
      <w:proofErr w:type="spellEnd"/>
      <w:r w:rsidRPr="002E6EA8">
        <w:rPr>
          <w:b/>
          <w:bCs/>
        </w:rPr>
        <w:t xml:space="preserve"> al root switch sia funzionante</w:t>
      </w:r>
      <w:r>
        <w:t xml:space="preserve">. Dunque se vede che non arriva, oppure arriva con dettagli diversi, si attiva il </w:t>
      </w:r>
      <w:r w:rsidRPr="002E6EA8">
        <w:rPr>
          <w:b/>
          <w:bCs/>
        </w:rPr>
        <w:t xml:space="preserve">processo di cambio del </w:t>
      </w:r>
      <w:proofErr w:type="spellStart"/>
      <w:r w:rsidRPr="002E6EA8">
        <w:rPr>
          <w:b/>
          <w:bCs/>
        </w:rPr>
        <w:t>spanning-tree</w:t>
      </w:r>
      <w:proofErr w:type="spellEnd"/>
      <w:r w:rsidRPr="002E6EA8">
        <w:rPr>
          <w:b/>
          <w:bCs/>
        </w:rPr>
        <w:t xml:space="preserve"> </w:t>
      </w:r>
      <w:proofErr w:type="spellStart"/>
      <w:r w:rsidRPr="002E6EA8">
        <w:rPr>
          <w:b/>
          <w:bCs/>
        </w:rPr>
        <w:t>topology</w:t>
      </w:r>
      <w:proofErr w:type="spellEnd"/>
      <w:r w:rsidRPr="002E6EA8">
        <w:rPr>
          <w:b/>
          <w:bCs/>
        </w:rPr>
        <w:t>.</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 xml:space="preserve">STP Timers che gestiscono STP </w:t>
      </w:r>
      <w:proofErr w:type="spellStart"/>
      <w:r w:rsidRPr="002E6EA8">
        <w:rPr>
          <w:b/>
          <w:bCs/>
          <w:sz w:val="26"/>
          <w:szCs w:val="26"/>
        </w:rPr>
        <w:t>Convergence</w:t>
      </w:r>
      <w:proofErr w:type="spellEnd"/>
    </w:p>
    <w:p w14:paraId="225FED60" w14:textId="7F7A49D4" w:rsidR="002E6EA8" w:rsidRDefault="002E6EA8" w:rsidP="00851994">
      <w:pPr>
        <w:tabs>
          <w:tab w:val="left" w:pos="2600"/>
        </w:tabs>
      </w:pPr>
      <w:r>
        <w:t xml:space="preserve">Per varie ragioni, il processo di STP </w:t>
      </w:r>
      <w:proofErr w:type="spellStart"/>
      <w:r>
        <w:t>convergence</w:t>
      </w:r>
      <w:proofErr w:type="spellEnd"/>
      <w:r>
        <w:t xml:space="preserve"> necessita di 3 timers, come si vede in tabella.</w:t>
      </w:r>
    </w:p>
    <w:p w14:paraId="4B0FA096" w14:textId="3062B391" w:rsidR="002E6EA8" w:rsidRDefault="002E6EA8" w:rsidP="00851994">
      <w:pPr>
        <w:tabs>
          <w:tab w:val="left" w:pos="2600"/>
        </w:tabs>
      </w:pPr>
      <w:r>
        <w:t xml:space="preserve">Se uno switch non riceve l’Hello BPDU nel “Hello time” , lo switch continua normalmente. Ma, se l’Hello non arriva neanche dopo il </w:t>
      </w:r>
      <w:proofErr w:type="spellStart"/>
      <w:r>
        <w:t>MaxAge</w:t>
      </w:r>
      <w:proofErr w:type="spellEnd"/>
      <w:r>
        <w:t xml:space="preserve">, lo switch inizia a cambiare la STP </w:t>
      </w:r>
      <w:proofErr w:type="spellStart"/>
      <w:r>
        <w:t>topology</w:t>
      </w:r>
      <w:proofErr w:type="spellEnd"/>
      <w:r>
        <w:t>.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 xml:space="preserve">Dopo che il </w:t>
      </w:r>
      <w:proofErr w:type="spellStart"/>
      <w:r w:rsidR="002E6EA8">
        <w:t>MaxAge</w:t>
      </w:r>
      <w:proofErr w:type="spellEnd"/>
      <w:r w:rsidR="002E6EA8">
        <w:t xml:space="preserve"> è fini</w:t>
      </w:r>
      <w:r w:rsidR="00C63C1D">
        <w:t xml:space="preserve">to, lo switch rifà le sue “STP </w:t>
      </w:r>
      <w:proofErr w:type="spellStart"/>
      <w:r w:rsidR="00C63C1D">
        <w:t>choices</w:t>
      </w:r>
      <w:proofErr w:type="spellEnd"/>
      <w:r w:rsidR="00C63C1D">
        <w:t>”,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 xml:space="preserve">Adesso SW3 rivaluta la scelta della sua RP. SW3 riceve l’Hello solo su Gi0/2 anche se </w:t>
      </w:r>
      <w:proofErr w:type="spellStart"/>
      <w:r>
        <w:t>blocking</w:t>
      </w:r>
      <w:proofErr w:type="spellEnd"/>
      <w:r>
        <w:t>,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w:t>
      </w:r>
      <w:proofErr w:type="spellStart"/>
      <w:r w:rsidR="0037650F">
        <w:rPr>
          <w:b/>
          <w:bCs/>
          <w:sz w:val="26"/>
          <w:szCs w:val="26"/>
        </w:rPr>
        <w:t>Roles</w:t>
      </w:r>
      <w:proofErr w:type="spellEnd"/>
      <w:r w:rsidR="0037650F">
        <w:rPr>
          <w:b/>
          <w:bCs/>
          <w:sz w:val="26"/>
          <w:szCs w:val="26"/>
        </w:rPr>
        <w:t xml:space="preserve"> &amp; States)</w:t>
      </w:r>
    </w:p>
    <w:p w14:paraId="460BC74A" w14:textId="694293F6" w:rsidR="006039DE" w:rsidRDefault="006039DE" w:rsidP="00851994">
      <w:pPr>
        <w:tabs>
          <w:tab w:val="left" w:pos="2600"/>
        </w:tabs>
      </w:pPr>
      <w:r>
        <w:t>STP usa l’idea di ruoli e stati (</w:t>
      </w:r>
      <w:proofErr w:type="spellStart"/>
      <w:r w:rsidRPr="0037650F">
        <w:rPr>
          <w:b/>
          <w:bCs/>
        </w:rPr>
        <w:t>roles</w:t>
      </w:r>
      <w:proofErr w:type="spellEnd"/>
      <w:r w:rsidRPr="0037650F">
        <w:rPr>
          <w:b/>
          <w:bCs/>
        </w:rPr>
        <w:t xml:space="preserve"> and </w:t>
      </w:r>
      <w:proofErr w:type="spellStart"/>
      <w:r w:rsidRPr="0037650F">
        <w:rPr>
          <w:b/>
          <w:bCs/>
        </w:rPr>
        <w:t>states</w:t>
      </w:r>
      <w:proofErr w:type="spellEnd"/>
      <w:r>
        <w:t xml:space="preserve">). </w:t>
      </w:r>
    </w:p>
    <w:p w14:paraId="3A3329E5" w14:textId="1ED549E9" w:rsidR="006039DE" w:rsidRDefault="006039DE" w:rsidP="00851994">
      <w:pPr>
        <w:tabs>
          <w:tab w:val="left" w:pos="2600"/>
        </w:tabs>
      </w:pPr>
      <w:proofErr w:type="spellStart"/>
      <w:r w:rsidRPr="006039DE">
        <w:rPr>
          <w:b/>
          <w:bCs/>
        </w:rPr>
        <w:t>Roles</w:t>
      </w:r>
      <w:proofErr w:type="spellEnd"/>
      <w:r w:rsidRPr="006039DE">
        <w:t xml:space="preserve">, come </w:t>
      </w:r>
      <w:r w:rsidRPr="00062FF0">
        <w:rPr>
          <w:b/>
          <w:bCs/>
        </w:rPr>
        <w:t xml:space="preserve">root port o </w:t>
      </w:r>
      <w:proofErr w:type="spellStart"/>
      <w:r w:rsidRPr="00062FF0">
        <w:rPr>
          <w:b/>
          <w:bCs/>
        </w:rPr>
        <w:t>designated</w:t>
      </w:r>
      <w:proofErr w:type="spellEnd"/>
      <w:r w:rsidRPr="00062FF0">
        <w:rPr>
          <w:b/>
          <w:bCs/>
        </w:rPr>
        <w:t xml:space="preserve">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 xml:space="preserve">forwarding o </w:t>
      </w:r>
      <w:proofErr w:type="spellStart"/>
      <w:r w:rsidRPr="00062FF0">
        <w:rPr>
          <w:b/>
          <w:bCs/>
        </w:rPr>
        <w:t>blocking</w:t>
      </w:r>
      <w:proofErr w:type="spellEnd"/>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proofErr w:type="spellStart"/>
      <w:r w:rsidRPr="00062FF0">
        <w:rPr>
          <w:b/>
          <w:bCs/>
        </w:rPr>
        <w:t>blocking</w:t>
      </w:r>
      <w:proofErr w:type="spellEnd"/>
      <w:r>
        <w:t xml:space="preserve">, mentre </w:t>
      </w:r>
      <w:r w:rsidRPr="00062FF0">
        <w:rPr>
          <w:b/>
          <w:bCs/>
        </w:rPr>
        <w:t>viceversa</w:t>
      </w:r>
      <w:r>
        <w:t xml:space="preserve"> no, lo switch mette la porta prima in due </w:t>
      </w:r>
      <w:r w:rsidRPr="00062FF0">
        <w:rPr>
          <w:b/>
          <w:bCs/>
        </w:rPr>
        <w:t xml:space="preserve">intermediate </w:t>
      </w:r>
      <w:proofErr w:type="spellStart"/>
      <w:r w:rsidRPr="00062FF0">
        <w:rPr>
          <w:b/>
          <w:bCs/>
        </w:rPr>
        <w:t>states</w:t>
      </w:r>
      <w:proofErr w:type="spellEnd"/>
      <w:r>
        <w:rPr>
          <w:b/>
          <w:bCs/>
        </w:rPr>
        <w:t>:</w:t>
      </w:r>
    </w:p>
    <w:p w14:paraId="6B43539D" w14:textId="569751B1" w:rsidR="00062FF0" w:rsidRDefault="00062FF0" w:rsidP="00C5794A">
      <w:pPr>
        <w:pStyle w:val="Paragrafoelenco"/>
        <w:numPr>
          <w:ilvl w:val="0"/>
          <w:numId w:val="18"/>
        </w:numPr>
        <w:tabs>
          <w:tab w:val="left" w:pos="2600"/>
        </w:tabs>
      </w:pPr>
      <w:proofErr w:type="spellStart"/>
      <w:r w:rsidRPr="00062FF0">
        <w:rPr>
          <w:b/>
          <w:bCs/>
        </w:rPr>
        <w:t>Listening</w:t>
      </w:r>
      <w:proofErr w:type="spellEnd"/>
      <w:r>
        <w:t xml:space="preserve">: tipo come il </w:t>
      </w:r>
      <w:proofErr w:type="spellStart"/>
      <w:r>
        <w:t>blocking</w:t>
      </w:r>
      <w:proofErr w:type="spellEnd"/>
      <w:r>
        <w:t xml:space="preserve">, la porta non può mandare frames. Lo switch rimuove le entries della MAC </w:t>
      </w:r>
      <w:proofErr w:type="spellStart"/>
      <w:r>
        <w:t>Table</w:t>
      </w:r>
      <w:proofErr w:type="spellEnd"/>
      <w:r>
        <w:t xml:space="preserv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xml:space="preserve">: le interfacce in questo stato continuano a non mandare frame, ma lo switch inizia ad imparare i MAC </w:t>
      </w:r>
      <w:proofErr w:type="spellStart"/>
      <w:r>
        <w:t>Address</w:t>
      </w:r>
      <w:proofErr w:type="spellEnd"/>
      <w:r>
        <w:t xml:space="preserve">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w:t>
      </w:r>
      <w:proofErr w:type="spellStart"/>
      <w:r w:rsidRPr="00062FF0">
        <w:rPr>
          <w:lang w:val="en-US"/>
        </w:rPr>
        <w:t>mette</w:t>
      </w:r>
      <w:proofErr w:type="spellEnd"/>
      <w:r w:rsidRPr="00062FF0">
        <w:rPr>
          <w:lang w:val="en-US"/>
        </w:rPr>
        <w:t xml:space="preserv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w:t>
      </w:r>
      <w:proofErr w:type="spellStart"/>
      <w:r>
        <w:t>listening</w:t>
      </w:r>
      <w:proofErr w:type="spellEnd"/>
      <w:r>
        <w:t xml:space="preserve"> e learning) ci vogliono 15 secondi, in totale 30. Se uno switch deve aspettare anche il </w:t>
      </w:r>
      <w:proofErr w:type="spellStart"/>
      <w:r>
        <w:t>MaxAge</w:t>
      </w:r>
      <w:proofErr w:type="spellEnd"/>
      <w:r>
        <w:t xml:space="preserve"> (di </w:t>
      </w:r>
      <w:proofErr w:type="spellStart"/>
      <w:r>
        <w:t>dafault</w:t>
      </w:r>
      <w:proofErr w:type="spellEnd"/>
      <w:r>
        <w:t xml:space="preserve">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 xml:space="preserve">La tabella (&gt;) riassume i vari </w:t>
      </w:r>
      <w:proofErr w:type="spellStart"/>
      <w:r>
        <w:t>states</w:t>
      </w:r>
      <w:proofErr w:type="spellEnd"/>
      <w:r>
        <w:t xml:space="preserve">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 xml:space="preserve">Eleggono un root switch usando le stesse regole e </w:t>
      </w:r>
      <w:proofErr w:type="spellStart"/>
      <w:r>
        <w:t>tiebreakers</w:t>
      </w:r>
      <w:proofErr w:type="spellEnd"/>
      <w:r>
        <w:t>.</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 xml:space="preserve">Eleggono DP su tutti i LAN </w:t>
      </w:r>
      <w:proofErr w:type="spellStart"/>
      <w:r>
        <w:t>segment</w:t>
      </w:r>
      <w:proofErr w:type="spellEnd"/>
      <w:r>
        <w:t xml:space="preserve"> con le stesse regole e </w:t>
      </w:r>
      <w:proofErr w:type="spellStart"/>
      <w:r>
        <w:t>tiebreakers</w:t>
      </w:r>
      <w:proofErr w:type="spellEnd"/>
      <w:r>
        <w:t>.</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 xml:space="preserve">forwarding o </w:t>
      </w:r>
      <w:proofErr w:type="spellStart"/>
      <w:r w:rsidRPr="00FC651B">
        <w:rPr>
          <w:b/>
          <w:bCs/>
        </w:rPr>
        <w:t>blocking</w:t>
      </w:r>
      <w:proofErr w:type="spellEnd"/>
      <w:r>
        <w:t xml:space="preserve">, RSTP chiama quest’ultimo </w:t>
      </w:r>
      <w:proofErr w:type="spellStart"/>
      <w:r w:rsidRPr="00FC651B">
        <w:rPr>
          <w:b/>
          <w:bCs/>
          <w:i/>
          <w:iCs/>
        </w:rPr>
        <w:t>discarding</w:t>
      </w:r>
      <w:proofErr w:type="spellEnd"/>
      <w:r w:rsidRPr="00FC651B">
        <w:rPr>
          <w:b/>
          <w:bCs/>
          <w:i/>
          <w:iCs/>
        </w:rPr>
        <w:t xml:space="preserve">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 xml:space="preserve">RSTP funziona </w:t>
      </w:r>
      <w:proofErr w:type="spellStart"/>
      <w:r w:rsidRPr="00FF6E4C">
        <w:rPr>
          <w:b/>
          <w:bCs/>
        </w:rPr>
        <w:t>cosi</w:t>
      </w:r>
      <w:proofErr w:type="spellEnd"/>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xml:space="preserve">, in più mentre aspetta può mandare </w:t>
      </w:r>
      <w:proofErr w:type="spellStart"/>
      <w:r>
        <w:t>mex</w:t>
      </w:r>
      <w:proofErr w:type="spellEnd"/>
      <w:r>
        <w:t xml:space="preserve">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w:t>
      </w:r>
      <w:proofErr w:type="spellStart"/>
      <w:r>
        <w:t>nonroot</w:t>
      </w:r>
      <w:proofErr w:type="spellEnd"/>
      <w:r>
        <w:t xml:space="preserve">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 xml:space="preserve">root port </w:t>
      </w:r>
      <w:proofErr w:type="spellStart"/>
      <w:r w:rsidRPr="006C61D2">
        <w:rPr>
          <w:lang w:val="en-US"/>
        </w:rPr>
        <w:t>viene</w:t>
      </w:r>
      <w:proofErr w:type="spellEnd"/>
      <w:r w:rsidRPr="006C61D2">
        <w:rPr>
          <w:lang w:val="en-US"/>
        </w:rPr>
        <w:t xml:space="preserve"> passata in disabled port (b) forwarding in discarding (</w:t>
      </w:r>
      <w:proofErr w:type="spellStart"/>
      <w:r w:rsidRPr="006C61D2">
        <w:rPr>
          <w:lang w:val="en-US"/>
        </w:rPr>
        <w:t>equivalente</w:t>
      </w:r>
      <w:proofErr w:type="spellEnd"/>
      <w:r w:rsidRPr="006C61D2">
        <w:rPr>
          <w:lang w:val="en-US"/>
        </w:rPr>
        <w:t xml:space="preserv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w:t>
      </w:r>
      <w:proofErr w:type="spellStart"/>
      <w:r>
        <w:t>learing</w:t>
      </w:r>
      <w:proofErr w:type="spellEnd"/>
      <w:r>
        <w:t>,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proofErr w:type="spellStart"/>
      <w:r w:rsidRPr="00DC2D47">
        <w:rPr>
          <w:b/>
          <w:bCs/>
        </w:rPr>
        <w:t>point-to-point</w:t>
      </w:r>
      <w:proofErr w:type="spellEnd"/>
      <w:r w:rsidRPr="00DC2D47">
        <w:rPr>
          <w:b/>
          <w:bCs/>
        </w:rPr>
        <w:t xml:space="preserve"> ports</w:t>
      </w:r>
      <w:r>
        <w:t xml:space="preserve">, mentre porte che connettono ad un endpoint device, come un PC o server, sono chiamate </w:t>
      </w:r>
      <w:proofErr w:type="spellStart"/>
      <w:r w:rsidRPr="00DC2D47">
        <w:rPr>
          <w:b/>
          <w:bCs/>
        </w:rPr>
        <w:t>point-to-point</w:t>
      </w:r>
      <w:proofErr w:type="spellEnd"/>
      <w:r w:rsidRPr="00DC2D47">
        <w:rPr>
          <w:b/>
          <w:bCs/>
        </w:rPr>
        <w:t xml:space="preserve"> </w:t>
      </w:r>
      <w:proofErr w:type="spellStart"/>
      <w:r w:rsidRPr="00DC2D47">
        <w:rPr>
          <w:b/>
          <w:bCs/>
        </w:rPr>
        <w:t>edge</w:t>
      </w:r>
      <w:proofErr w:type="spellEnd"/>
      <w:r w:rsidRPr="00DC2D47">
        <w:rPr>
          <w:b/>
          <w:bCs/>
        </w:rPr>
        <w:t xml:space="preserve"> ports, o solo </w:t>
      </w:r>
      <w:proofErr w:type="spellStart"/>
      <w:r w:rsidRPr="00DC2D47">
        <w:rPr>
          <w:b/>
          <w:bCs/>
        </w:rPr>
        <w:t>edge</w:t>
      </w:r>
      <w:proofErr w:type="spellEnd"/>
      <w:r w:rsidRPr="00DC2D47">
        <w:rPr>
          <w:b/>
          <w:bCs/>
        </w:rPr>
        <w:t xml:space="preserve"> ports</w:t>
      </w:r>
      <w:r>
        <w:t>.</w:t>
      </w:r>
      <w:r w:rsidR="00FF1AEC">
        <w:t xml:space="preserve"> Infine le </w:t>
      </w:r>
      <w:proofErr w:type="spellStart"/>
      <w:r w:rsidR="00FF1AEC" w:rsidRPr="00FF1AEC">
        <w:rPr>
          <w:b/>
          <w:bCs/>
        </w:rPr>
        <w:t>shared</w:t>
      </w:r>
      <w:proofErr w:type="spellEnd"/>
      <w:r w:rsidR="00FF1AEC" w:rsidRPr="00FF1AEC">
        <w:rPr>
          <w:b/>
          <w:bCs/>
        </w:rPr>
        <w:t xml:space="preserve">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proofErr w:type="spellStart"/>
      <w:r>
        <w:rPr>
          <w:b/>
          <w:bCs/>
          <w:sz w:val="26"/>
          <w:szCs w:val="26"/>
        </w:rPr>
        <w:t>PortFast</w:t>
      </w:r>
      <w:proofErr w:type="spellEnd"/>
      <w:r>
        <w:rPr>
          <w:b/>
          <w:bCs/>
          <w:sz w:val="26"/>
          <w:szCs w:val="26"/>
        </w:rPr>
        <w:t xml:space="preserve">: </w:t>
      </w:r>
      <w:r>
        <w:t xml:space="preserve">permette allo switch di passare da </w:t>
      </w:r>
      <w:proofErr w:type="spellStart"/>
      <w:r>
        <w:t>blocking</w:t>
      </w:r>
      <w:proofErr w:type="spellEnd"/>
      <w:r>
        <w:t xml:space="preserve"> a forwarding, bypassando </w:t>
      </w:r>
      <w:proofErr w:type="spellStart"/>
      <w:r w:rsidR="008E7423">
        <w:t>listening</w:t>
      </w:r>
      <w:proofErr w:type="spellEnd"/>
      <w:r w:rsidR="008E7423">
        <w:t xml:space="preserve">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proofErr w:type="spellStart"/>
      <w:r w:rsidRPr="003D6193">
        <w:rPr>
          <w:b/>
          <w:bCs/>
        </w:rPr>
        <w:t>intercomunicare</w:t>
      </w:r>
      <w:proofErr w:type="spellEnd"/>
      <w:r>
        <w:t xml:space="preserve"> per creare uno </w:t>
      </w:r>
      <w:proofErr w:type="spellStart"/>
      <w:r w:rsidRPr="003D6193">
        <w:rPr>
          <w:b/>
          <w:bCs/>
        </w:rPr>
        <w:t>spanning</w:t>
      </w:r>
      <w:proofErr w:type="spellEnd"/>
      <w:r w:rsidRPr="003D6193">
        <w:rPr>
          <w:b/>
          <w:bCs/>
        </w:rPr>
        <w:t xml:space="preserve"> </w:t>
      </w:r>
      <w:proofErr w:type="spellStart"/>
      <w:r w:rsidRPr="003D6193">
        <w:rPr>
          <w:b/>
          <w:bCs/>
        </w:rPr>
        <w:t>tree</w:t>
      </w:r>
      <w:proofErr w:type="spellEnd"/>
      <w:r w:rsidRPr="003D6193">
        <w:rPr>
          <w:b/>
          <w:bCs/>
        </w:rPr>
        <w:t xml:space="preserv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proofErr w:type="spellStart"/>
      <w:r w:rsidRPr="003D6193">
        <w:rPr>
          <w:b/>
          <w:bCs/>
        </w:rPr>
        <w:t>distribution</w:t>
      </w:r>
      <w:proofErr w:type="spellEnd"/>
      <w:r>
        <w:t xml:space="preserve"> vengono collegati ad altri switch per favorire la “distribuzione” dei frame nella </w:t>
      </w:r>
      <w:proofErr w:type="spellStart"/>
      <w:r>
        <w:t>lan</w:t>
      </w:r>
      <w:proofErr w:type="spellEnd"/>
      <w:r>
        <w:t>,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 xml:space="preserve">2 byte di </w:t>
      </w:r>
      <w:proofErr w:type="spellStart"/>
      <w:r w:rsidRPr="00684329">
        <w:rPr>
          <w:b/>
          <w:bCs/>
        </w:rPr>
        <w:t>priority</w:t>
      </w:r>
      <w:proofErr w:type="spellEnd"/>
      <w:r w:rsidRPr="00684329">
        <w:rPr>
          <w:b/>
          <w:bCs/>
        </w:rPr>
        <w:t xml:space="preserve"> field e 6 byte per MAC </w:t>
      </w:r>
      <w:proofErr w:type="spellStart"/>
      <w:r w:rsidRPr="00684329">
        <w:rPr>
          <w:b/>
          <w:bCs/>
        </w:rPr>
        <w:t>Address</w:t>
      </w:r>
      <w:proofErr w:type="spellEnd"/>
      <w:r>
        <w:t xml:space="preserve">, ora invece per supportare l’utilizzo delle </w:t>
      </w:r>
      <w:proofErr w:type="spellStart"/>
      <w:r w:rsidRPr="00684329">
        <w:rPr>
          <w:b/>
          <w:bCs/>
        </w:rPr>
        <w:t>VLANs</w:t>
      </w:r>
      <w:proofErr w:type="spellEnd"/>
      <w:r>
        <w:rPr>
          <w:b/>
          <w:bCs/>
        </w:rPr>
        <w:t xml:space="preserve"> </w:t>
      </w:r>
      <w:r>
        <w:t>all’interno dell’MSTP (</w:t>
      </w:r>
      <w:r w:rsidR="009570A3">
        <w:t>Multiple STP</w:t>
      </w:r>
      <w:r>
        <w:t>)</w:t>
      </w:r>
      <w:r w:rsidR="009570A3">
        <w:t>,</w:t>
      </w:r>
      <w:r>
        <w:t xml:space="preserve"> il </w:t>
      </w:r>
      <w:proofErr w:type="spellStart"/>
      <w:r w:rsidRPr="00684329">
        <w:rPr>
          <w:b/>
          <w:bCs/>
        </w:rPr>
        <w:t>priority</w:t>
      </w:r>
      <w:proofErr w:type="spellEnd"/>
      <w:r w:rsidRPr="00684329">
        <w:rPr>
          <w:b/>
          <w:bCs/>
        </w:rPr>
        <w:t xml:space="preserve"> field</w:t>
      </w:r>
      <w:r>
        <w:t xml:space="preserve"> viene separato in due campi, </w:t>
      </w:r>
      <w:r w:rsidRPr="00684329">
        <w:rPr>
          <w:b/>
          <w:bCs/>
        </w:rPr>
        <w:t xml:space="preserve">uno di 4 bit considerato il nuovo </w:t>
      </w:r>
      <w:proofErr w:type="spellStart"/>
      <w:r w:rsidRPr="00684329">
        <w:rPr>
          <w:b/>
          <w:bCs/>
        </w:rPr>
        <w:t>priority</w:t>
      </w:r>
      <w:proofErr w:type="spellEnd"/>
      <w:r w:rsidRPr="00684329">
        <w:rPr>
          <w:b/>
          <w:bCs/>
        </w:rPr>
        <w:t xml:space="preserve">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proofErr w:type="spellStart"/>
      <w:r w:rsidRPr="00684329">
        <w:rPr>
          <w:b/>
          <w:bCs/>
        </w:rPr>
        <w:t>spanning-tree</w:t>
      </w:r>
      <w:proofErr w:type="spellEnd"/>
      <w:r w:rsidRPr="00684329">
        <w:rPr>
          <w:b/>
          <w:bCs/>
        </w:rPr>
        <w:t xml:space="preserve"> </w:t>
      </w:r>
      <w:proofErr w:type="spellStart"/>
      <w:r w:rsidRPr="00684329">
        <w:rPr>
          <w:b/>
          <w:bCs/>
        </w:rPr>
        <w:t>vlan</w:t>
      </w:r>
      <w:proofErr w:type="spellEnd"/>
      <w:r w:rsidRPr="00684329">
        <w:rPr>
          <w:b/>
          <w:bCs/>
        </w:rPr>
        <w:t xml:space="preserve"> “</w:t>
      </w:r>
      <w:proofErr w:type="spellStart"/>
      <w:r w:rsidRPr="00684329">
        <w:rPr>
          <w:b/>
          <w:bCs/>
          <w:i/>
          <w:iCs/>
        </w:rPr>
        <w:t>vlan</w:t>
      </w:r>
      <w:proofErr w:type="spellEnd"/>
      <w:r w:rsidRPr="00684329">
        <w:rPr>
          <w:b/>
          <w:bCs/>
          <w:i/>
          <w:iCs/>
        </w:rPr>
        <w:t>-id</w:t>
      </w:r>
      <w:r w:rsidRPr="00684329">
        <w:rPr>
          <w:b/>
          <w:bCs/>
        </w:rPr>
        <w:t xml:space="preserve">” </w:t>
      </w:r>
      <w:proofErr w:type="spellStart"/>
      <w:r w:rsidRPr="00684329">
        <w:rPr>
          <w:b/>
          <w:bCs/>
        </w:rPr>
        <w:t>priority</w:t>
      </w:r>
      <w:proofErr w:type="spellEnd"/>
      <w:r w:rsidRPr="00684329">
        <w:rPr>
          <w:b/>
          <w:bCs/>
        </w:rPr>
        <w:t xml:space="preserve"> “</w:t>
      </w:r>
      <w:r w:rsidRPr="00684329">
        <w:rPr>
          <w:b/>
          <w:bCs/>
          <w:i/>
          <w:iCs/>
        </w:rPr>
        <w:t>x</w:t>
      </w:r>
      <w:r w:rsidRPr="00684329">
        <w:rPr>
          <w:b/>
          <w:bCs/>
        </w:rPr>
        <w:t>”                   Tabella valori con</w:t>
      </w:r>
      <w:r>
        <w:rPr>
          <w:b/>
          <w:bCs/>
        </w:rPr>
        <w:t xml:space="preserve">figurabili come </w:t>
      </w:r>
      <w:proofErr w:type="spellStart"/>
      <w:r>
        <w:rPr>
          <w:b/>
          <w:bCs/>
        </w:rPr>
        <w:t>priority</w:t>
      </w:r>
      <w:proofErr w:type="spellEnd"/>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w:t>
      </w:r>
      <w:proofErr w:type="spellStart"/>
      <w:r>
        <w:t>channel</w:t>
      </w:r>
      <w:proofErr w:type="spellEnd"/>
      <w:r>
        <w:t xml:space="preserve">, </w:t>
      </w:r>
      <w:r w:rsidR="004C456A">
        <w:t xml:space="preserve">usando su ogni interfaccia il comando </w:t>
      </w:r>
      <w:proofErr w:type="spellStart"/>
      <w:r w:rsidR="004C456A" w:rsidRPr="004C456A">
        <w:rPr>
          <w:b/>
          <w:bCs/>
        </w:rPr>
        <w:t>channel</w:t>
      </w:r>
      <w:proofErr w:type="spellEnd"/>
      <w:r w:rsidR="004C456A" w:rsidRPr="004C456A">
        <w:rPr>
          <w:b/>
          <w:bCs/>
        </w:rPr>
        <w:t>-group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w:t>
      </w:r>
      <w:proofErr w:type="spellStart"/>
      <w:r>
        <w:t>displayare</w:t>
      </w:r>
      <w:proofErr w:type="spellEnd"/>
      <w:r>
        <w:t xml:space="preserve"> lo status si sa </w:t>
      </w:r>
      <w:r w:rsidRPr="004C456A">
        <w:rPr>
          <w:b/>
          <w:bCs/>
        </w:rPr>
        <w:t xml:space="preserve">show </w:t>
      </w:r>
      <w:proofErr w:type="spellStart"/>
      <w:r w:rsidRPr="004C456A">
        <w:rPr>
          <w:b/>
          <w:bCs/>
        </w:rPr>
        <w:t>etherchannel</w:t>
      </w:r>
      <w:proofErr w:type="spellEnd"/>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proofErr w:type="spellStart"/>
      <w:r w:rsidRPr="004C456A">
        <w:rPr>
          <w:b/>
          <w:bCs/>
        </w:rPr>
        <w:t>channel</w:t>
      </w:r>
      <w:proofErr w:type="spellEnd"/>
      <w:r w:rsidRPr="004C456A">
        <w:rPr>
          <w:b/>
          <w:bCs/>
        </w:rPr>
        <w:t xml:space="preserve">-group </w:t>
      </w:r>
      <w:r>
        <w:rPr>
          <w:b/>
          <w:bCs/>
        </w:rPr>
        <w:t>“</w:t>
      </w:r>
      <w:proofErr w:type="spellStart"/>
      <w:r w:rsidRPr="004C456A">
        <w:rPr>
          <w:b/>
          <w:bCs/>
          <w:i/>
          <w:iCs/>
        </w:rPr>
        <w:t>number</w:t>
      </w:r>
      <w:proofErr w:type="spellEnd"/>
      <w:r>
        <w:rPr>
          <w:b/>
          <w:bCs/>
        </w:rPr>
        <w:t>”</w:t>
      </w:r>
      <w:r w:rsidRPr="004C456A">
        <w:rPr>
          <w:b/>
          <w:bCs/>
        </w:rPr>
        <w:t xml:space="preserve"> mode on</w:t>
      </w:r>
      <w:r>
        <w:rPr>
          <w:b/>
          <w:bCs/>
        </w:rPr>
        <w:t xml:space="preserve"> </w:t>
      </w:r>
      <w:r>
        <w:t xml:space="preserve">nella </w:t>
      </w:r>
      <w:proofErr w:type="spellStart"/>
      <w:r>
        <w:t>interface</w:t>
      </w:r>
      <w:proofErr w:type="spellEnd"/>
      <w:r>
        <w:t xml:space="preserve"> </w:t>
      </w:r>
      <w:proofErr w:type="spellStart"/>
      <w:r>
        <w:t>config</w:t>
      </w:r>
      <w:proofErr w:type="spellEnd"/>
      <w:r>
        <w:t xml:space="preserve"> mode, per ogni porta che deve far parte del </w:t>
      </w:r>
      <w:proofErr w:type="spellStart"/>
      <w:r>
        <w:t>channel</w:t>
      </w:r>
      <w:proofErr w:type="spellEnd"/>
      <w:r>
        <w:t>.</w:t>
      </w:r>
    </w:p>
    <w:p w14:paraId="36A8C85F" w14:textId="68460486" w:rsidR="004C456A" w:rsidRDefault="004C456A" w:rsidP="00C5794A">
      <w:pPr>
        <w:pStyle w:val="Paragrafoelenco"/>
        <w:numPr>
          <w:ilvl w:val="0"/>
          <w:numId w:val="22"/>
        </w:numPr>
        <w:tabs>
          <w:tab w:val="left" w:pos="2600"/>
        </w:tabs>
      </w:pPr>
      <w:r>
        <w:t xml:space="preserve">Usare lo stesso numero per tutti i comandi sullo stesso switch, ma il </w:t>
      </w:r>
      <w:proofErr w:type="spellStart"/>
      <w:r>
        <w:t>channel</w:t>
      </w:r>
      <w:proofErr w:type="spellEnd"/>
      <w:r>
        <w:t xml:space="preserve">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 xml:space="preserve">Configurare dinamicamente </w:t>
      </w:r>
      <w:proofErr w:type="spellStart"/>
      <w:r w:rsidRPr="004D18E5">
        <w:rPr>
          <w:b/>
          <w:bCs/>
          <w:sz w:val="26"/>
          <w:szCs w:val="26"/>
        </w:rPr>
        <w:t>EtherChannel</w:t>
      </w:r>
      <w:proofErr w:type="spellEnd"/>
    </w:p>
    <w:p w14:paraId="369CFB59" w14:textId="268916AA" w:rsidR="004D18E5" w:rsidRDefault="004D18E5" w:rsidP="004C456A">
      <w:pPr>
        <w:tabs>
          <w:tab w:val="left" w:pos="2600"/>
        </w:tabs>
      </w:pPr>
      <w:r>
        <w:t xml:space="preserve">Oltre alla configurazione manuale, i Cisco switch supportano una configurazione che usa protocolli dinamici per negoziare quando un link deve diventare parte di un </w:t>
      </w:r>
      <w:proofErr w:type="spellStart"/>
      <w:r>
        <w:t>EtherChannel</w:t>
      </w:r>
      <w:proofErr w:type="spellEnd"/>
      <w:r>
        <w:t xml:space="preserve"> o no. Questi protocolli inviano </w:t>
      </w:r>
      <w:proofErr w:type="spellStart"/>
      <w:r>
        <w:t>mex</w:t>
      </w:r>
      <w:proofErr w:type="spellEnd"/>
      <w:r>
        <w:t xml:space="preserve"> verso gli switch vicini scoprendo quando un link passa i controlli, se li passa il link viene aggiunto all’</w:t>
      </w:r>
      <w:proofErr w:type="spellStart"/>
      <w:r>
        <w:t>EtherChannel</w:t>
      </w:r>
      <w:proofErr w:type="spellEnd"/>
      <w:r>
        <w:t>,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 xml:space="preserve">Cisco Port </w:t>
      </w:r>
      <w:proofErr w:type="spellStart"/>
      <w:r w:rsidRPr="004D18E5">
        <w:rPr>
          <w:b/>
          <w:bCs/>
        </w:rPr>
        <w:t>Aggregation</w:t>
      </w:r>
      <w:proofErr w:type="spellEnd"/>
      <w:r w:rsidRPr="004D18E5">
        <w:rPr>
          <w:b/>
          <w:bCs/>
        </w:rPr>
        <w:t xml:space="preserve"> </w:t>
      </w:r>
      <w:proofErr w:type="spellStart"/>
      <w:r w:rsidRPr="004D18E5">
        <w:rPr>
          <w:b/>
          <w:bCs/>
        </w:rPr>
        <w:t>Protocol</w:t>
      </w:r>
      <w:proofErr w:type="spellEnd"/>
      <w:r>
        <w:t xml:space="preserve"> (</w:t>
      </w:r>
      <w:proofErr w:type="spellStart"/>
      <w:r>
        <w:t>PAgP</w:t>
      </w:r>
      <w:proofErr w:type="spellEnd"/>
      <w:r>
        <w:t xml:space="preserve">) e </w:t>
      </w:r>
      <w:r w:rsidRPr="004D18E5">
        <w:rPr>
          <w:b/>
          <w:bCs/>
        </w:rPr>
        <w:t xml:space="preserve">Link </w:t>
      </w:r>
      <w:proofErr w:type="spellStart"/>
      <w:r w:rsidRPr="004D18E5">
        <w:rPr>
          <w:b/>
          <w:bCs/>
        </w:rPr>
        <w:t>Aggregation</w:t>
      </w:r>
      <w:proofErr w:type="spellEnd"/>
      <w:r w:rsidRPr="004D18E5">
        <w:rPr>
          <w:b/>
          <w:bCs/>
        </w:rPr>
        <w:t xml:space="preserve"> Control </w:t>
      </w:r>
      <w:proofErr w:type="spellStart"/>
      <w:r w:rsidRPr="004D18E5">
        <w:rPr>
          <w:b/>
          <w:bCs/>
        </w:rPr>
        <w:t>Procol</w:t>
      </w:r>
      <w:proofErr w:type="spellEnd"/>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 xml:space="preserve">più link in un </w:t>
      </w:r>
      <w:proofErr w:type="spellStart"/>
      <w:r w:rsidR="004D18E5" w:rsidRPr="00577AE0">
        <w:rPr>
          <w:b/>
          <w:bCs/>
        </w:rPr>
        <w:t>channel</w:t>
      </w:r>
      <w:proofErr w:type="spellEnd"/>
      <w:r w:rsidR="004D18E5">
        <w:t xml:space="preserve">, ovvero </w:t>
      </w:r>
      <w:r w:rsidR="004D18E5" w:rsidRPr="00577AE0">
        <w:rPr>
          <w:b/>
          <w:bCs/>
        </w:rPr>
        <w:t>16</w:t>
      </w:r>
      <w:r w:rsidR="004D18E5">
        <w:t xml:space="preserve">, il </w:t>
      </w:r>
      <w:proofErr w:type="spellStart"/>
      <w:r w:rsidR="004D18E5" w:rsidRPr="00577AE0">
        <w:rPr>
          <w:b/>
          <w:bCs/>
        </w:rPr>
        <w:t>PAgP</w:t>
      </w:r>
      <w:proofErr w:type="spellEnd"/>
      <w:r w:rsidR="004D18E5" w:rsidRPr="00577AE0">
        <w:rPr>
          <w:b/>
          <w:bCs/>
        </w:rPr>
        <w:t xml:space="preserve">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proofErr w:type="spellStart"/>
      <w:r w:rsidRPr="00577AE0">
        <w:rPr>
          <w:b/>
          <w:bCs/>
        </w:rPr>
        <w:t>channel</w:t>
      </w:r>
      <w:proofErr w:type="spellEnd"/>
      <w:r w:rsidRPr="00577AE0">
        <w:rPr>
          <w:b/>
          <w:bCs/>
        </w:rPr>
        <w:t>-group</w:t>
      </w:r>
      <w:r>
        <w:t xml:space="preserve"> con le parole chiavi “</w:t>
      </w:r>
      <w:proofErr w:type="spellStart"/>
      <w:r w:rsidRPr="00577AE0">
        <w:rPr>
          <w:b/>
          <w:bCs/>
        </w:rPr>
        <w:t>desirable</w:t>
      </w:r>
      <w:proofErr w:type="spellEnd"/>
      <w:r w:rsidRPr="00577AE0">
        <w:rPr>
          <w:b/>
          <w:bCs/>
        </w:rPr>
        <w:t>” e “auto</w:t>
      </w:r>
      <w:r>
        <w:t xml:space="preserve">” per abilitare il </w:t>
      </w:r>
      <w:proofErr w:type="spellStart"/>
      <w:r>
        <w:t>PAgP</w:t>
      </w:r>
      <w:proofErr w:type="spellEnd"/>
      <w:r>
        <w:t xml:space="preserve"> e “</w:t>
      </w:r>
      <w:proofErr w:type="spellStart"/>
      <w:r w:rsidRPr="00577AE0">
        <w:rPr>
          <w:b/>
          <w:bCs/>
        </w:rPr>
        <w:t>active</w:t>
      </w:r>
      <w:proofErr w:type="spellEnd"/>
      <w:r w:rsidRPr="00577AE0">
        <w:rPr>
          <w:b/>
          <w:bCs/>
        </w:rPr>
        <w:t>” e “passive</w:t>
      </w:r>
      <w:r>
        <w:t xml:space="preserve">” per abilitare il LACP. Usando </w:t>
      </w:r>
      <w:proofErr w:type="spellStart"/>
      <w:r>
        <w:t>desirable</w:t>
      </w:r>
      <w:proofErr w:type="spellEnd"/>
      <w:r>
        <w:t xml:space="preserve"> e </w:t>
      </w:r>
      <w:proofErr w:type="spellStart"/>
      <w:r>
        <w:t>active</w:t>
      </w:r>
      <w:proofErr w:type="spellEnd"/>
      <w:r>
        <w:t xml:space="preser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 xml:space="preserve">Invece in questo caso vediamo che le interfacce di uscite sono diverse perché sono diversi anche i source MAC </w:t>
      </w:r>
      <w:proofErr w:type="spellStart"/>
      <w:r>
        <w:t>address</w:t>
      </w:r>
      <w:proofErr w:type="spellEnd"/>
      <w:r>
        <w:t>.</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proofErr w:type="spellStart"/>
      <w:r w:rsidR="00552AFB" w:rsidRPr="00552AFB">
        <w:rPr>
          <w:b/>
          <w:bCs/>
        </w:rPr>
        <w:t>src-dst-mac</w:t>
      </w:r>
      <w:proofErr w:type="spellEnd"/>
      <w:r w:rsidR="00552AFB">
        <w:rPr>
          <w:b/>
          <w:bCs/>
        </w:rPr>
        <w:t xml:space="preserve"> </w:t>
      </w:r>
      <w:r w:rsidR="00552AFB">
        <w:t xml:space="preserve">e di conseguenza prendendo in considerazione anche il </w:t>
      </w:r>
      <w:proofErr w:type="spellStart"/>
      <w:r w:rsidR="00552AFB">
        <w:t>destination</w:t>
      </w:r>
      <w:proofErr w:type="spellEnd"/>
      <w:r w:rsidR="00552AFB">
        <w:t xml:space="preserve"> MAC </w:t>
      </w:r>
      <w:proofErr w:type="spellStart"/>
      <w:r w:rsidR="00552AFB">
        <w:t>address</w:t>
      </w:r>
      <w:proofErr w:type="spellEnd"/>
      <w:r w:rsidR="00552AFB">
        <w:t xml:space="preserve">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 xml:space="preserve">Esistono 4 domande che posso riassumere come analizzare il </w:t>
      </w:r>
      <w:proofErr w:type="spellStart"/>
      <w:r>
        <w:t>subnetting</w:t>
      </w:r>
      <w:proofErr w:type="spellEnd"/>
      <w:r>
        <w:t xml:space="preserve"> e l’</w:t>
      </w:r>
      <w:proofErr w:type="spellStart"/>
      <w:r>
        <w:t>addressing</w:t>
      </w:r>
      <w:proofErr w:type="spellEnd"/>
      <w:r>
        <w:t xml:space="preserve"> per ogni network:</w:t>
      </w:r>
    </w:p>
    <w:p w14:paraId="75E321DD" w14:textId="73F35FD6" w:rsidR="005F4C2A" w:rsidRDefault="009B1436" w:rsidP="00C5794A">
      <w:pPr>
        <w:pStyle w:val="Paragrafoelenco"/>
        <w:numPr>
          <w:ilvl w:val="0"/>
          <w:numId w:val="24"/>
        </w:numPr>
        <w:tabs>
          <w:tab w:val="left" w:pos="2600"/>
        </w:tabs>
      </w:pPr>
      <w:r>
        <w:t xml:space="preserve">Quali </w:t>
      </w:r>
      <w:proofErr w:type="spellStart"/>
      <w:r>
        <w:t>host</w:t>
      </w:r>
      <w:proofErr w:type="spellEnd"/>
      <w:r>
        <w:t xml:space="preserve"> devono essere raggruppati in una certa </w:t>
      </w:r>
      <w:proofErr w:type="spellStart"/>
      <w:r>
        <w:t>subnet</w:t>
      </w:r>
      <w:proofErr w:type="spellEnd"/>
      <w:r>
        <w:t>?</w:t>
      </w:r>
    </w:p>
    <w:p w14:paraId="0F27ECD2" w14:textId="402A7765" w:rsidR="009B1436" w:rsidRDefault="009B1436" w:rsidP="00C5794A">
      <w:pPr>
        <w:pStyle w:val="Paragrafoelenco"/>
        <w:numPr>
          <w:ilvl w:val="0"/>
          <w:numId w:val="24"/>
        </w:numPr>
        <w:tabs>
          <w:tab w:val="left" w:pos="2600"/>
        </w:tabs>
      </w:pPr>
      <w:r>
        <w:t xml:space="preserve">Quante </w:t>
      </w:r>
      <w:proofErr w:type="spellStart"/>
      <w:r>
        <w:t>subnet</w:t>
      </w:r>
      <w:proofErr w:type="spellEnd"/>
      <w:r>
        <w:t xml:space="preserve"> richiede il network?</w:t>
      </w:r>
    </w:p>
    <w:p w14:paraId="383339C7" w14:textId="2FF97E56" w:rsidR="009B1436" w:rsidRDefault="009B1436" w:rsidP="00C5794A">
      <w:pPr>
        <w:pStyle w:val="Paragrafoelenco"/>
        <w:numPr>
          <w:ilvl w:val="0"/>
          <w:numId w:val="24"/>
        </w:numPr>
        <w:tabs>
          <w:tab w:val="left" w:pos="2600"/>
        </w:tabs>
      </w:pPr>
      <w:r>
        <w:t xml:space="preserve">Quanti </w:t>
      </w:r>
      <w:proofErr w:type="spellStart"/>
      <w:r>
        <w:t>host</w:t>
      </w:r>
      <w:proofErr w:type="spellEnd"/>
      <w:r>
        <w:t xml:space="preserve"> IP richiede ogni </w:t>
      </w:r>
      <w:proofErr w:type="spellStart"/>
      <w:r>
        <w:t>subnet</w:t>
      </w:r>
      <w:proofErr w:type="spellEnd"/>
      <w:r>
        <w: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w:t>
      </w:r>
      <w:proofErr w:type="spellStart"/>
      <w:r w:rsidR="004015D8">
        <w:t>subnet</w:t>
      </w:r>
      <w:proofErr w:type="spellEnd"/>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 xml:space="preserve">Regole sul perché determinati </w:t>
      </w:r>
      <w:proofErr w:type="spellStart"/>
      <w:r w:rsidRPr="009B1436">
        <w:rPr>
          <w:b/>
          <w:bCs/>
        </w:rPr>
        <w:t>host</w:t>
      </w:r>
      <w:proofErr w:type="spellEnd"/>
      <w:r w:rsidRPr="009B1436">
        <w:rPr>
          <w:b/>
          <w:bCs/>
        </w:rPr>
        <w:t xml:space="preserve"> sono in una determinata </w:t>
      </w:r>
      <w:proofErr w:type="spellStart"/>
      <w:r w:rsidRPr="009B1436">
        <w:rPr>
          <w:b/>
          <w:bCs/>
        </w:rPr>
        <w:t>subnet</w:t>
      </w:r>
      <w:proofErr w:type="spellEnd"/>
    </w:p>
    <w:p w14:paraId="772546E3" w14:textId="74B9680E" w:rsidR="009B1436" w:rsidRDefault="009B1436" w:rsidP="009B1436">
      <w:pPr>
        <w:tabs>
          <w:tab w:val="left" w:pos="2600"/>
        </w:tabs>
      </w:pPr>
      <w:r>
        <w:t xml:space="preserve">Ogni device che si connette ad un network ha bisogno di un indirizzo IP, che viene assegnato con regole standard. IP </w:t>
      </w:r>
      <w:proofErr w:type="spellStart"/>
      <w:r>
        <w:t>Addressing</w:t>
      </w:r>
      <w:proofErr w:type="spellEnd"/>
      <w:r>
        <w:t xml:space="preserve"> raggruppa con regole ogni blocco di indirizzi IP in gruppi, chiamati </w:t>
      </w:r>
      <w:proofErr w:type="spellStart"/>
      <w:r>
        <w:t>subnet</w:t>
      </w:r>
      <w:proofErr w:type="spellEnd"/>
      <w:r>
        <w: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w:t>
      </w:r>
      <w:proofErr w:type="spellStart"/>
      <w:r>
        <w:t>subnet</w:t>
      </w:r>
      <w:proofErr w:type="spellEnd"/>
      <w:r>
        <w:t xml:space="preserve">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w:t>
      </w:r>
      <w:proofErr w:type="spellStart"/>
      <w:r>
        <w:t>subnet</w:t>
      </w:r>
      <w:proofErr w:type="spellEnd"/>
      <w:r>
        <w:t xml:space="preserve"> sono separati da </w:t>
      </w:r>
      <w:r w:rsidRPr="009B1436">
        <w:rPr>
          <w:b/>
          <w:bCs/>
        </w:rPr>
        <w:t>ALMENO UN ROUTER</w:t>
      </w:r>
      <w:r>
        <w:t>., come nell’immagine. (&gt;)</w:t>
      </w:r>
    </w:p>
    <w:p w14:paraId="68F150FA" w14:textId="774BF0DC" w:rsidR="009B1436" w:rsidRDefault="009B1436" w:rsidP="009B1436">
      <w:pPr>
        <w:tabs>
          <w:tab w:val="left" w:pos="2600"/>
        </w:tabs>
      </w:pPr>
      <w:r>
        <w:t xml:space="preserve">NB: siccome i router mandano frame da una </w:t>
      </w:r>
      <w:proofErr w:type="spellStart"/>
      <w:r>
        <w:t>subnet</w:t>
      </w:r>
      <w:proofErr w:type="spellEnd"/>
      <w:r>
        <w:t xml:space="preserve"> all’altra, faranno parte di più </w:t>
      </w:r>
      <w:proofErr w:type="spellStart"/>
      <w:r>
        <w:t>subnet</w:t>
      </w:r>
      <w:proofErr w:type="spellEnd"/>
      <w:r>
        <w:t xml:space="preserve">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 xml:space="preserve">Determinare il numero di </w:t>
      </w:r>
      <w:proofErr w:type="spellStart"/>
      <w:r w:rsidR="00723948" w:rsidRPr="00723948">
        <w:rPr>
          <w:b/>
          <w:bCs/>
        </w:rPr>
        <w:t>subnet</w:t>
      </w:r>
      <w:proofErr w:type="spellEnd"/>
    </w:p>
    <w:p w14:paraId="0F119284" w14:textId="5FD8DFAF" w:rsidR="002B11DE" w:rsidRDefault="002B11DE" w:rsidP="009B1436">
      <w:pPr>
        <w:tabs>
          <w:tab w:val="left" w:pos="2600"/>
        </w:tabs>
      </w:pPr>
      <w:r>
        <w:t xml:space="preserve">Per determinare il numero di </w:t>
      </w:r>
      <w:proofErr w:type="spellStart"/>
      <w:r>
        <w:t>subnet</w:t>
      </w:r>
      <w:proofErr w:type="spellEnd"/>
      <w:r>
        <w:t xml:space="preserve">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 xml:space="preserve">Determinare il numero di </w:t>
      </w:r>
      <w:proofErr w:type="spellStart"/>
      <w:r w:rsidR="002B11DE" w:rsidRPr="002B11DE">
        <w:rPr>
          <w:b/>
          <w:bCs/>
        </w:rPr>
        <w:t>host</w:t>
      </w:r>
      <w:proofErr w:type="spellEnd"/>
      <w:r w:rsidR="002B11DE" w:rsidRPr="002B11DE">
        <w:rPr>
          <w:b/>
          <w:bCs/>
        </w:rPr>
        <w:t xml:space="preserve"> per </w:t>
      </w:r>
      <w:proofErr w:type="spellStart"/>
      <w:r w:rsidR="002B11DE" w:rsidRPr="002B11DE">
        <w:rPr>
          <w:b/>
          <w:bCs/>
        </w:rPr>
        <w:t>subnet</w:t>
      </w:r>
      <w:proofErr w:type="spellEnd"/>
    </w:p>
    <w:p w14:paraId="3F6B9532" w14:textId="21C947E1" w:rsidR="00A7349C" w:rsidRDefault="00A7349C" w:rsidP="002B11DE">
      <w:pPr>
        <w:tabs>
          <w:tab w:val="left" w:pos="2600"/>
        </w:tabs>
      </w:pPr>
      <w:r>
        <w:t xml:space="preserve">E’ l’ingegnere che deve specificare quanti </w:t>
      </w:r>
      <w:proofErr w:type="spellStart"/>
      <w:r>
        <w:t>hosts</w:t>
      </w:r>
      <w:proofErr w:type="spellEnd"/>
      <w:r>
        <w:t xml:space="preserve">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 xml:space="preserve">Specificare la grandezza di una </w:t>
      </w:r>
      <w:proofErr w:type="spellStart"/>
      <w:r>
        <w:rPr>
          <w:b/>
          <w:bCs/>
          <w:sz w:val="26"/>
          <w:szCs w:val="26"/>
        </w:rPr>
        <w:t>Subnet</w:t>
      </w:r>
      <w:proofErr w:type="spellEnd"/>
    </w:p>
    <w:p w14:paraId="2ECB10E6" w14:textId="66858D43" w:rsidR="00A7349C" w:rsidRDefault="00A7349C" w:rsidP="002B11DE">
      <w:pPr>
        <w:tabs>
          <w:tab w:val="left" w:pos="2600"/>
        </w:tabs>
      </w:pPr>
      <w:r>
        <w:t xml:space="preserve">L’ingegnere assegna alla </w:t>
      </w:r>
      <w:proofErr w:type="spellStart"/>
      <w:r>
        <w:t>subnet</w:t>
      </w:r>
      <w:proofErr w:type="spellEnd"/>
      <w:r>
        <w:t xml:space="preserve"> una </w:t>
      </w:r>
      <w:proofErr w:type="spellStart"/>
      <w:r w:rsidRPr="008A3C7D">
        <w:rPr>
          <w:b/>
          <w:bCs/>
        </w:rPr>
        <w:t>subnet</w:t>
      </w:r>
      <w:proofErr w:type="spellEnd"/>
      <w:r w:rsidRPr="008A3C7D">
        <w:rPr>
          <w:b/>
          <w:bCs/>
        </w:rPr>
        <w:t xml:space="preserve"> </w:t>
      </w:r>
      <w:proofErr w:type="spellStart"/>
      <w:r w:rsidRPr="008A3C7D">
        <w:rPr>
          <w:b/>
          <w:bCs/>
        </w:rPr>
        <w:t>mask</w:t>
      </w:r>
      <w:proofErr w:type="spellEnd"/>
      <w:r>
        <w:t xml:space="preserve">, e quella maschera definisce la grandezza della </w:t>
      </w:r>
      <w:proofErr w:type="spellStart"/>
      <w:r>
        <w:t>subnet</w:t>
      </w:r>
      <w:proofErr w:type="spellEnd"/>
      <w:r>
        <w: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proofErr w:type="spellStart"/>
      <w:r w:rsidR="00A7349C" w:rsidRPr="00A7349C">
        <w:rPr>
          <w:b/>
          <w:bCs/>
        </w:rPr>
        <w:t>subnet</w:t>
      </w:r>
      <w:proofErr w:type="spellEnd"/>
      <w:r w:rsidR="00A7349C" w:rsidRPr="00A7349C">
        <w:rPr>
          <w:b/>
          <w:bCs/>
        </w:rPr>
        <w:t xml:space="preserve"> </w:t>
      </w:r>
      <w:proofErr w:type="spellStart"/>
      <w:r w:rsidR="00A7349C" w:rsidRPr="00A7349C">
        <w:rPr>
          <w:b/>
          <w:bCs/>
        </w:rPr>
        <w:t>number</w:t>
      </w:r>
      <w:proofErr w:type="spellEnd"/>
      <w:r w:rsidR="00A7349C">
        <w:rPr>
          <w:b/>
          <w:bCs/>
        </w:rPr>
        <w:t xml:space="preserve"> (numero identificativo della </w:t>
      </w:r>
      <w:proofErr w:type="spellStart"/>
      <w:r w:rsidR="00A7349C">
        <w:rPr>
          <w:b/>
          <w:bCs/>
        </w:rPr>
        <w:t>subnet</w:t>
      </w:r>
      <w:proofErr w:type="spellEnd"/>
      <w:r w:rsidR="00A7349C">
        <w:rPr>
          <w:b/>
          <w:bCs/>
        </w:rPr>
        <w:t>)</w:t>
      </w:r>
      <w:r w:rsidR="00A7349C">
        <w:t xml:space="preserve">, e quello numericamente più alto che è il </w:t>
      </w:r>
      <w:proofErr w:type="spellStart"/>
      <w:r w:rsidR="00A7349C" w:rsidRPr="00A7349C">
        <w:rPr>
          <w:b/>
          <w:bCs/>
        </w:rPr>
        <w:t>subnet</w:t>
      </w:r>
      <w:proofErr w:type="spellEnd"/>
      <w:r w:rsidR="00A7349C" w:rsidRPr="00A7349C">
        <w:rPr>
          <w:b/>
          <w:bCs/>
        </w:rPr>
        <w:t xml:space="preserve"> broadcast </w:t>
      </w:r>
      <w:proofErr w:type="spellStart"/>
      <w:r w:rsidR="00A7349C" w:rsidRPr="00A7349C">
        <w:rPr>
          <w:b/>
          <w:bCs/>
        </w:rPr>
        <w:t>addres</w:t>
      </w:r>
      <w:r w:rsidR="00E1587F">
        <w:rPr>
          <w:b/>
          <w:bCs/>
        </w:rPr>
        <w:t>s</w:t>
      </w:r>
      <w:proofErr w:type="spellEnd"/>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w:t>
      </w:r>
      <w:proofErr w:type="spellStart"/>
      <w:r w:rsidR="00A7349C">
        <w:t>subnet</w:t>
      </w:r>
      <w:proofErr w:type="spellEnd"/>
      <w:r w:rsidR="00A7349C">
        <w: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 xml:space="preserve">One Size </w:t>
      </w:r>
      <w:proofErr w:type="spellStart"/>
      <w:r w:rsidRPr="007F24DF">
        <w:rPr>
          <w:b/>
          <w:bCs/>
          <w:sz w:val="26"/>
          <w:szCs w:val="26"/>
        </w:rPr>
        <w:t>Subnet</w:t>
      </w:r>
      <w:proofErr w:type="spellEnd"/>
    </w:p>
    <w:p w14:paraId="2E94841D" w14:textId="77777777" w:rsidR="007F24DF" w:rsidRDefault="007F24DF" w:rsidP="002B11DE">
      <w:pPr>
        <w:tabs>
          <w:tab w:val="left" w:pos="2600"/>
        </w:tabs>
      </w:pPr>
      <w:r>
        <w:t xml:space="preserve">Per usare la single-size </w:t>
      </w:r>
      <w:proofErr w:type="spellStart"/>
      <w:r>
        <w:t>subnet</w:t>
      </w:r>
      <w:proofErr w:type="spellEnd"/>
      <w:r>
        <w:t xml:space="preserve">, devi usare la stessa maschera per tutte le </w:t>
      </w:r>
      <w:proofErr w:type="spellStart"/>
      <w:r>
        <w:t>subnet</w:t>
      </w:r>
      <w:proofErr w:type="spellEnd"/>
      <w:r>
        <w:t xml:space="preserve">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 xml:space="preserve">Ma quale maschera usare? Bisogna scegliere la maschera che riesce a supportare la </w:t>
      </w:r>
      <w:proofErr w:type="spellStart"/>
      <w:r>
        <w:t>subnet</w:t>
      </w:r>
      <w:proofErr w:type="spellEnd"/>
      <w:r>
        <w:t xml:space="preserve"> che richiede il maggior numero di indirizzi IP, come nell’immagine. (&gt;)</w:t>
      </w:r>
    </w:p>
    <w:p w14:paraId="5B48AA56" w14:textId="19773585" w:rsidR="007F24DF" w:rsidRDefault="007F24DF" w:rsidP="002B11DE">
      <w:pPr>
        <w:tabs>
          <w:tab w:val="left" w:pos="2600"/>
        </w:tabs>
      </w:pPr>
      <w:r>
        <w:t xml:space="preserve">La LAN a sinistra richiedono 50 </w:t>
      </w:r>
      <w:proofErr w:type="spellStart"/>
      <w:r>
        <w:t>address</w:t>
      </w:r>
      <w:proofErr w:type="spellEnd"/>
      <w:r>
        <w:t xml:space="preserve"> ma la </w:t>
      </w:r>
      <w:proofErr w:type="spellStart"/>
      <w:r>
        <w:t>main</w:t>
      </w:r>
      <w:proofErr w:type="spellEnd"/>
      <w:r>
        <w:t xml:space="preserve">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w:t>
      </w:r>
      <w:proofErr w:type="spellStart"/>
      <w:r>
        <w:t>sx</w:t>
      </w:r>
      <w:proofErr w:type="spellEnd"/>
      <w:r>
        <w:t xml:space="preserve">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w:t>
      </w:r>
      <w:proofErr w:type="spellStart"/>
      <w:r w:rsidRPr="007F24DF">
        <w:rPr>
          <w:b/>
          <w:bCs/>
          <w:sz w:val="26"/>
          <w:szCs w:val="26"/>
        </w:rPr>
        <w:t>Subnet</w:t>
      </w:r>
      <w:proofErr w:type="spellEnd"/>
    </w:p>
    <w:p w14:paraId="1ED0113E" w14:textId="62FA3F6C" w:rsidR="00700462" w:rsidRDefault="00700462" w:rsidP="00700462">
      <w:pPr>
        <w:tabs>
          <w:tab w:val="left" w:pos="2600"/>
        </w:tabs>
      </w:pPr>
      <w:r>
        <w:t xml:space="preserve">In questo caso si avranno diverse maschere per ogni </w:t>
      </w:r>
      <w:proofErr w:type="spellStart"/>
      <w:r>
        <w:t>subnet</w:t>
      </w:r>
      <w:proofErr w:type="spellEnd"/>
      <w:r>
        <w:t xml:space="preserve">. Differenti maschere vuol dire differenti numeri di </w:t>
      </w:r>
      <w:proofErr w:type="spellStart"/>
      <w:r>
        <w:t>host</w:t>
      </w:r>
      <w:proofErr w:type="spellEnd"/>
      <w:r>
        <w: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 xml:space="preserve">Il Network </w:t>
      </w:r>
      <w:proofErr w:type="spellStart"/>
      <w:r>
        <w:t>Address</w:t>
      </w:r>
      <w:proofErr w:type="spellEnd"/>
      <w:r>
        <w:t xml:space="preserve"> </w:t>
      </w:r>
      <w:proofErr w:type="spellStart"/>
      <w:r>
        <w:t>Translation</w:t>
      </w:r>
      <w:proofErr w:type="spellEnd"/>
      <w:r>
        <w:t xml:space="preserve"> (NAT) è un metodo che permette a più aziende di usare lo stesso indirizzo </w:t>
      </w:r>
      <w:proofErr w:type="spellStart"/>
      <w:r>
        <w:t>ip</w:t>
      </w:r>
      <w:proofErr w:type="spellEnd"/>
      <w:r>
        <w:t xml:space="preserve">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 xml:space="preserve">N = Bit parte network. H = bit parte </w:t>
      </w:r>
      <w:proofErr w:type="spellStart"/>
      <w:r w:rsidRPr="00441DCD">
        <w:rPr>
          <w:rFonts w:ascii="CiscoSerif-Regular" w:hAnsi="CiscoSerif-Regular" w:cs="CiscoSerif-Regular"/>
          <w:color w:val="000000"/>
          <w:sz w:val="18"/>
          <w:szCs w:val="18"/>
        </w:rPr>
        <w:t>host</w:t>
      </w:r>
      <w:proofErr w:type="spellEnd"/>
      <w:r w:rsidRPr="00441DCD">
        <w:rPr>
          <w:rFonts w:ascii="CiscoSerif-Regular" w:hAnsi="CiscoSerif-Regular" w:cs="CiscoSerif-Regular"/>
          <w:color w:val="000000"/>
          <w:sz w:val="18"/>
          <w:szCs w:val="18"/>
        </w:rPr>
        <w: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 xml:space="preserve">eve rimanere 32 bit, per identificare la </w:t>
      </w:r>
      <w:proofErr w:type="spellStart"/>
      <w:r>
        <w:t>subnet</w:t>
      </w:r>
      <w:proofErr w:type="spellEnd"/>
      <w:r>
        <w:t xml:space="preserve"> viene presa una parte dei bit disponibili per gli </w:t>
      </w:r>
      <w:proofErr w:type="spellStart"/>
      <w:r>
        <w:t>host</w:t>
      </w:r>
      <w:proofErr w:type="spellEnd"/>
      <w:r>
        <w:t xml:space="preserve">, ed assegnata alla parte </w:t>
      </w:r>
      <w:proofErr w:type="spellStart"/>
      <w:r>
        <w:t>subnet</w:t>
      </w:r>
      <w:proofErr w:type="spellEnd"/>
      <w:r>
        <w: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w:t>
      </w:r>
      <w:proofErr w:type="spellStart"/>
      <w:r>
        <w:t>subnet</w:t>
      </w:r>
      <w:proofErr w:type="spellEnd"/>
      <w:r>
        <w:t xml:space="preserve"> richieste, idem per gli </w:t>
      </w:r>
      <w:proofErr w:type="spellStart"/>
      <w:r>
        <w:t>host</w:t>
      </w:r>
      <w:proofErr w:type="spellEnd"/>
      <w:r>
        <w:t xml:space="preserve">, 2^h – 2 deve essere maggiore del numero di </w:t>
      </w:r>
      <w:proofErr w:type="spellStart"/>
      <w:r>
        <w:t>host</w:t>
      </w:r>
      <w:proofErr w:type="spellEnd"/>
      <w:r>
        <w:t xml:space="preserve"> richiesti per ogni </w:t>
      </w:r>
      <w:proofErr w:type="spellStart"/>
      <w:r>
        <w:t>subnet</w:t>
      </w:r>
      <w:proofErr w:type="spellEnd"/>
      <w:r>
        <w: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 xml:space="preserve">Classe A: 126 network, 16mln di </w:t>
      </w:r>
      <w:proofErr w:type="spellStart"/>
      <w:r>
        <w:t>host</w:t>
      </w:r>
      <w:proofErr w:type="spellEnd"/>
      <w:r>
        <w:t xml:space="preserve"> per network.</w:t>
      </w:r>
    </w:p>
    <w:p w14:paraId="07EDB4D2" w14:textId="479BE092" w:rsidR="003C1EA9" w:rsidRDefault="003C1EA9" w:rsidP="00700462">
      <w:pPr>
        <w:tabs>
          <w:tab w:val="left" w:pos="2600"/>
        </w:tabs>
        <w:rPr>
          <w:lang w:val="en-US"/>
        </w:rPr>
      </w:pPr>
      <w:proofErr w:type="spellStart"/>
      <w:r w:rsidRPr="003C1EA9">
        <w:rPr>
          <w:lang w:val="en-US"/>
        </w:rPr>
        <w:t>Classe</w:t>
      </w:r>
      <w:proofErr w:type="spellEnd"/>
      <w:r w:rsidRPr="003C1EA9">
        <w:rPr>
          <w:lang w:val="en-US"/>
        </w:rPr>
        <w:t xml:space="preserve"> B: 16384 network, 65k hosts </w:t>
      </w:r>
      <w:r>
        <w:rPr>
          <w:lang w:val="en-US"/>
        </w:rPr>
        <w:t>per network.</w:t>
      </w:r>
    </w:p>
    <w:p w14:paraId="42031FAC" w14:textId="3AF08C37" w:rsidR="003C1EA9" w:rsidRDefault="003C1EA9" w:rsidP="00700462">
      <w:pPr>
        <w:tabs>
          <w:tab w:val="left" w:pos="2600"/>
        </w:tabs>
        <w:rPr>
          <w:lang w:val="en-US"/>
        </w:rPr>
      </w:pPr>
      <w:proofErr w:type="spellStart"/>
      <w:r>
        <w:rPr>
          <w:lang w:val="en-US"/>
        </w:rPr>
        <w:t>Classe</w:t>
      </w:r>
      <w:proofErr w:type="spellEnd"/>
      <w:r>
        <w:rPr>
          <w:lang w:val="en-US"/>
        </w:rPr>
        <w:t xml:space="preserv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 xml:space="preserve">Default </w:t>
      </w:r>
      <w:proofErr w:type="spellStart"/>
      <w:r w:rsidR="004A0FE3" w:rsidRPr="004A0FE3">
        <w:t>Mask</w:t>
      </w:r>
      <w:proofErr w:type="spellEnd"/>
      <w:r w:rsidR="004A0FE3" w:rsidRPr="004A0FE3">
        <w:t xml:space="preserve">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 xml:space="preserve">Network ID e Broadcast </w:t>
      </w:r>
      <w:proofErr w:type="spellStart"/>
      <w:r w:rsidRPr="001512E1">
        <w:rPr>
          <w:b/>
          <w:bCs/>
        </w:rPr>
        <w:t>Address</w:t>
      </w:r>
      <w:proofErr w:type="spellEnd"/>
    </w:p>
    <w:p w14:paraId="442177F1" w14:textId="086DE120" w:rsidR="00310052" w:rsidRDefault="00310052" w:rsidP="00700462">
      <w:pPr>
        <w:tabs>
          <w:tab w:val="left" w:pos="2600"/>
        </w:tabs>
      </w:pPr>
      <w:r>
        <w:t xml:space="preserve">Il Network ID è il numero numericamente più basso del network, cioè il primo. L’indirizzo IP usabile per primo è quello subito dopo il Network ID. Il Broadcast </w:t>
      </w:r>
      <w:proofErr w:type="spellStart"/>
      <w:r>
        <w:t>Address</w:t>
      </w:r>
      <w:proofErr w:type="spellEnd"/>
      <w:r>
        <w:t xml:space="preserve"> è il numericamente più alto del network, l’ultimo. L’indirizzo IP usabile per ultimo è quello prima del Broadcast </w:t>
      </w:r>
      <w:proofErr w:type="spellStart"/>
      <w:r>
        <w:t>Address</w:t>
      </w:r>
      <w:proofErr w:type="spellEnd"/>
      <w:r>
        <w:t>.</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 xml:space="preserve">Dividere gli ottetti della parte </w:t>
      </w:r>
      <w:proofErr w:type="spellStart"/>
      <w:r>
        <w:t>host</w:t>
      </w:r>
      <w:proofErr w:type="spellEnd"/>
      <w:r>
        <w:t xml:space="preserve">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 xml:space="preserve">&gt; Cambiare tutti gli ottetti della parte </w:t>
      </w:r>
      <w:proofErr w:type="spellStart"/>
      <w:r>
        <w:t>host</w:t>
      </w:r>
      <w:proofErr w:type="spellEnd"/>
      <w:r>
        <w:t xml:space="preserve">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w:t>
      </w:r>
      <w:proofErr w:type="spellStart"/>
      <w:r>
        <w:rPr>
          <w:b/>
          <w:bCs/>
        </w:rPr>
        <w:t>Address</w:t>
      </w:r>
      <w:proofErr w:type="spellEnd"/>
      <w:r>
        <w:rPr>
          <w:b/>
          <w:bCs/>
        </w:rPr>
        <w:t xml:space="preserve"> &gt; </w:t>
      </w:r>
      <w:r>
        <w:t xml:space="preserve">cambiare tutti gli ottetti della parte </w:t>
      </w:r>
      <w:proofErr w:type="spellStart"/>
      <w:r>
        <w:t>host</w:t>
      </w:r>
      <w:proofErr w:type="spellEnd"/>
      <w:r>
        <w:t xml:space="preserve">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 xml:space="preserve">sottrarre 1 dal quarto ottetto del Broadcast </w:t>
      </w:r>
      <w:proofErr w:type="spellStart"/>
      <w:r>
        <w:t>Address</w:t>
      </w:r>
      <w:proofErr w:type="spellEnd"/>
      <w:r>
        <w:t>.</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971603">
        <w:rPr>
          <w:b/>
          <w:bCs/>
          <w:lang w:val="en-US"/>
        </w:rPr>
        <w:t xml:space="preserve">              </w:t>
      </w:r>
      <w:r w:rsidR="001512E1" w:rsidRPr="00971603">
        <w:rPr>
          <w:b/>
          <w:bCs/>
          <w:lang w:val="en-US"/>
        </w:rPr>
        <w:t xml:space="preserve">    </w:t>
      </w:r>
      <w:r w:rsidRPr="00971603">
        <w:rPr>
          <w:b/>
          <w:bCs/>
          <w:lang w:val="en-US"/>
        </w:rPr>
        <w:t xml:space="preserve"> </w:t>
      </w:r>
      <w:r w:rsidR="004B1013" w:rsidRPr="00971603">
        <w:rPr>
          <w:b/>
          <w:bCs/>
          <w:lang w:val="en-US"/>
        </w:rPr>
        <w:t xml:space="preserve">   </w:t>
      </w:r>
      <w:r w:rsidRPr="00C04B94">
        <w:rPr>
          <w:b/>
          <w:bCs/>
          <w:lang w:val="en-US"/>
        </w:rPr>
        <w:t>es. 10.17.18.21 (</w:t>
      </w:r>
      <w:proofErr w:type="spellStart"/>
      <w:r w:rsidRPr="00C04B94">
        <w:rPr>
          <w:b/>
          <w:bCs/>
          <w:lang w:val="en-US"/>
        </w:rPr>
        <w:t>Classe</w:t>
      </w:r>
      <w:proofErr w:type="spellEnd"/>
      <w:r w:rsidRPr="00C04B94">
        <w:rPr>
          <w:b/>
          <w:bCs/>
          <w:lang w:val="en-US"/>
        </w:rPr>
        <w:t xml:space="preserve"> A)</w:t>
      </w:r>
      <w:r w:rsidR="00940E72" w:rsidRPr="00C04B94">
        <w:rPr>
          <w:b/>
          <w:bCs/>
          <w:lang w:val="en-US"/>
        </w:rPr>
        <w:t xml:space="preserve">                                                                  </w:t>
      </w:r>
      <w:r w:rsidRPr="00C04B94">
        <w:rPr>
          <w:b/>
          <w:bCs/>
          <w:lang w:val="en-US"/>
        </w:rPr>
        <w:t xml:space="preserve">          es. 172.16.8.9 (</w:t>
      </w:r>
      <w:proofErr w:type="spellStart"/>
      <w:r w:rsidRPr="00C04B94">
        <w:rPr>
          <w:b/>
          <w:bCs/>
          <w:lang w:val="en-US"/>
        </w:rPr>
        <w:t>Classe</w:t>
      </w:r>
      <w:proofErr w:type="spellEnd"/>
      <w:r w:rsidRPr="00C04B94">
        <w:rPr>
          <w:b/>
          <w:bCs/>
          <w:lang w:val="en-US"/>
        </w:rPr>
        <w:t xml:space="preserv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proofErr w:type="spellStart"/>
      <w:r w:rsidRPr="00C04B94">
        <w:rPr>
          <w:lang w:val="en-US"/>
        </w:rPr>
        <w:t>Conversione</w:t>
      </w:r>
      <w:proofErr w:type="spellEnd"/>
      <w:r w:rsidRPr="00C04B94">
        <w:rPr>
          <w:lang w:val="en-US"/>
        </w:rPr>
        <w:t xml:space="preserv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 &gt; </w:t>
      </w:r>
      <w:proofErr w:type="spellStart"/>
      <w:r w:rsidRPr="00C04B94">
        <w:t>Binary</w:t>
      </w:r>
      <w:proofErr w:type="spellEnd"/>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 xml:space="preserve">Conversione </w:t>
      </w:r>
      <w:proofErr w:type="spellStart"/>
      <w:r w:rsidRPr="00C04B94">
        <w:t>Binary</w:t>
      </w:r>
      <w:proofErr w:type="spellEnd"/>
      <w:r w:rsidRPr="00C04B94">
        <w:t xml:space="preserve"> &gt; </w:t>
      </w:r>
      <w:proofErr w:type="spellStart"/>
      <w:r w:rsidRPr="00C04B94">
        <w:t>Decimal</w:t>
      </w:r>
      <w:proofErr w:type="spellEnd"/>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Binary</w:t>
      </w:r>
      <w:proofErr w:type="spellEnd"/>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&gt; </w:t>
      </w:r>
      <w:proofErr w:type="spellStart"/>
      <w:r w:rsidRPr="00C04B94">
        <w:t>Decimal</w:t>
      </w:r>
      <w:proofErr w:type="spellEnd"/>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Prefix</w:t>
      </w:r>
      <w:proofErr w:type="spellEnd"/>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03123">
        <w:rPr>
          <w:b/>
          <w:bCs/>
        </w:rPr>
        <w:t>Classless</w:t>
      </w:r>
      <w:proofErr w:type="spellEnd"/>
      <w:r w:rsidRPr="00A03123">
        <w:rPr>
          <w:b/>
          <w:bCs/>
        </w:rPr>
        <w:t xml:space="preserve"> </w:t>
      </w:r>
      <w:proofErr w:type="spellStart"/>
      <w:r w:rsidRPr="00A03123">
        <w:rPr>
          <w:b/>
          <w:bCs/>
        </w:rPr>
        <w:t>Addressing</w:t>
      </w:r>
      <w:proofErr w:type="spellEnd"/>
      <w:r>
        <w:t>,</w:t>
      </w:r>
      <w:r w:rsidRPr="00A03123">
        <w:t xml:space="preserve"> il concetto se</w:t>
      </w:r>
      <w:r>
        <w:t xml:space="preserve">condo cui un IPv4 </w:t>
      </w:r>
      <w:proofErr w:type="spellStart"/>
      <w:r>
        <w:t>address</w:t>
      </w:r>
      <w:proofErr w:type="spellEnd"/>
      <w:r>
        <w:t xml:space="preserve"> ha due parti: la </w:t>
      </w:r>
      <w:proofErr w:type="spellStart"/>
      <w:r>
        <w:t>prefix</w:t>
      </w:r>
      <w:proofErr w:type="spellEnd"/>
      <w:r>
        <w:t xml:space="preserve"> part e la </w:t>
      </w:r>
      <w:proofErr w:type="spellStart"/>
      <w:r>
        <w:t>host</w:t>
      </w:r>
      <w:proofErr w:type="spellEnd"/>
      <w:r>
        <w:t xml:space="preserve">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proofErr w:type="spellStart"/>
      <w:r w:rsidRPr="00A03123">
        <w:rPr>
          <w:b/>
          <w:bCs/>
        </w:rPr>
        <w:t>Classfull</w:t>
      </w:r>
      <w:proofErr w:type="spellEnd"/>
      <w:r w:rsidRPr="00A03123">
        <w:rPr>
          <w:b/>
          <w:bCs/>
        </w:rPr>
        <w:t xml:space="preserve"> </w:t>
      </w:r>
      <w:proofErr w:type="spellStart"/>
      <w:r w:rsidRPr="00A03123">
        <w:rPr>
          <w:b/>
          <w:bCs/>
        </w:rPr>
        <w:t>Addressing</w:t>
      </w:r>
      <w:proofErr w:type="spellEnd"/>
      <w:r w:rsidRPr="00A03123">
        <w:t xml:space="preserve">, il concetto secondo </w:t>
      </w:r>
      <w:r>
        <w:tab/>
        <w:t xml:space="preserve">cui un IPv4 </w:t>
      </w:r>
      <w:proofErr w:type="spellStart"/>
      <w:r>
        <w:t>address</w:t>
      </w:r>
      <w:proofErr w:type="spellEnd"/>
      <w:r>
        <w:t xml:space="preserve"> ha 3 parti: network</w:t>
      </w:r>
      <w:r w:rsidR="004B4D4A">
        <w:t xml:space="preserve">, </w:t>
      </w:r>
      <w:proofErr w:type="spellStart"/>
      <w:r w:rsidR="004B4D4A">
        <w:t>subnet</w:t>
      </w:r>
      <w:proofErr w:type="spellEnd"/>
      <w:r w:rsidR="004B4D4A">
        <w:t xml:space="preserve"> e </w:t>
      </w:r>
      <w:proofErr w:type="spellStart"/>
      <w:r w:rsidR="004B4D4A">
        <w:t>host</w:t>
      </w:r>
      <w:proofErr w:type="spellEnd"/>
      <w:r w:rsidR="004B4D4A">
        <w: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 xml:space="preserve">Step per </w:t>
      </w:r>
      <w:proofErr w:type="spellStart"/>
      <w:r w:rsidRPr="00C04B94">
        <w:rPr>
          <w:b/>
          <w:bCs/>
          <w:sz w:val="26"/>
          <w:szCs w:val="26"/>
          <w:lang w:val="en-US"/>
        </w:rPr>
        <w:t>trovare</w:t>
      </w:r>
      <w:proofErr w:type="spellEnd"/>
      <w:r w:rsidRPr="00C04B94">
        <w:rPr>
          <w:b/>
          <w:bCs/>
          <w:sz w:val="26"/>
          <w:szCs w:val="26"/>
          <w:lang w:val="en-US"/>
        </w:rPr>
        <w:t xml:space="preserv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xml:space="preserve">– Calcolare </w:t>
      </w:r>
      <w:proofErr w:type="spellStart"/>
      <w:r w:rsidR="00FB60A0">
        <w:rPr>
          <w:b/>
          <w:bCs/>
          <w:sz w:val="26"/>
          <w:szCs w:val="26"/>
        </w:rPr>
        <w:t>Subnet</w:t>
      </w:r>
      <w:proofErr w:type="spellEnd"/>
      <w:r w:rsidR="00FB60A0">
        <w:rPr>
          <w:b/>
          <w:bCs/>
          <w:sz w:val="26"/>
          <w:szCs w:val="26"/>
        </w:rPr>
        <w:t xml:space="preserve">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 xml:space="preserve">Calcolare </w:t>
      </w:r>
      <w:proofErr w:type="spellStart"/>
      <w:r w:rsidRPr="00FB60A0">
        <w:rPr>
          <w:b/>
          <w:bCs/>
        </w:rPr>
        <w:t>Subnet</w:t>
      </w:r>
      <w:proofErr w:type="spellEnd"/>
      <w:r w:rsidRPr="00FB60A0">
        <w:rPr>
          <w:b/>
          <w:bCs/>
        </w:rPr>
        <w:t xml:space="preserve"> ID in binario</w:t>
      </w:r>
      <w:r>
        <w:t>:</w:t>
      </w:r>
    </w:p>
    <w:p w14:paraId="6C22283C" w14:textId="369C1E90" w:rsidR="00FB60A0" w:rsidRDefault="00FB60A0" w:rsidP="00FB60A0">
      <w:pPr>
        <w:pStyle w:val="Paragrafoelenco"/>
        <w:tabs>
          <w:tab w:val="left" w:pos="5450"/>
        </w:tabs>
        <w:ind w:left="1416"/>
      </w:pPr>
      <w:r>
        <w:t xml:space="preserve">1. Convertire la </w:t>
      </w:r>
      <w:proofErr w:type="spellStart"/>
      <w:r>
        <w:t>mask</w:t>
      </w:r>
      <w:proofErr w:type="spellEnd"/>
      <w:r>
        <w:t xml:space="preserve"> al /P per trovare la lunghezza   bit del prefisso e degli </w:t>
      </w:r>
      <w:proofErr w:type="spellStart"/>
      <w:r>
        <w:t>host</w:t>
      </w:r>
      <w:proofErr w:type="spellEnd"/>
      <w:r>
        <w:t xml:space="preserve"> (32 - /P).</w:t>
      </w:r>
    </w:p>
    <w:p w14:paraId="51B824F4" w14:textId="4CB1E39D" w:rsidR="00FB60A0" w:rsidRDefault="00FB60A0" w:rsidP="00FB60A0">
      <w:pPr>
        <w:pStyle w:val="Paragrafoelenco"/>
        <w:tabs>
          <w:tab w:val="left" w:pos="5450"/>
        </w:tabs>
      </w:pPr>
      <w:r>
        <w:t xml:space="preserve">2. Convertire l’IP </w:t>
      </w:r>
      <w:proofErr w:type="spellStart"/>
      <w:r>
        <w:t>Address</w:t>
      </w:r>
      <w:proofErr w:type="spellEnd"/>
      <w:r>
        <w:t xml:space="preserve">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 xml:space="preserve">4. I bit della porte </w:t>
      </w:r>
      <w:proofErr w:type="spellStart"/>
      <w:r>
        <w:t>host</w:t>
      </w:r>
      <w:proofErr w:type="spellEnd"/>
      <w:r>
        <w:t xml:space="preserve">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 xml:space="preserve">Uguale al </w:t>
      </w:r>
      <w:proofErr w:type="spellStart"/>
      <w:r>
        <w:t>Subnet</w:t>
      </w:r>
      <w:proofErr w:type="spellEnd"/>
      <w:r>
        <w:t xml:space="preserve"> ID ma nello Step. 4 i bit della parte </w:t>
      </w:r>
      <w:proofErr w:type="spellStart"/>
      <w:r>
        <w:t>host</w:t>
      </w:r>
      <w:proofErr w:type="spellEnd"/>
      <w:r>
        <w:t xml:space="preserve">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 xml:space="preserve">Modo più veloce di calcolare il </w:t>
      </w:r>
      <w:proofErr w:type="spellStart"/>
      <w:r w:rsidRPr="00FB60A0">
        <w:rPr>
          <w:b/>
          <w:bCs/>
        </w:rPr>
        <w:t>Subnet</w:t>
      </w:r>
      <w:proofErr w:type="spellEnd"/>
      <w:r w:rsidRPr="00FB60A0">
        <w:rPr>
          <w:b/>
          <w:bCs/>
        </w:rPr>
        <w:t xml:space="preserve">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proofErr w:type="spellStart"/>
      <w:r>
        <w:rPr>
          <w:b/>
          <w:bCs/>
        </w:rPr>
        <w:t>Subnet</w:t>
      </w:r>
      <w:proofErr w:type="spellEnd"/>
      <w:r>
        <w:rPr>
          <w:b/>
          <w:bCs/>
        </w:rPr>
        <w: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w:t>
      </w:r>
      <w:proofErr w:type="spellStart"/>
      <w:r>
        <w:t>Binary</w:t>
      </w:r>
      <w:proofErr w:type="spellEnd"/>
      <w:r>
        <w:t xml:space="preserve"> del </w:t>
      </w:r>
      <w:proofErr w:type="spellStart"/>
      <w:r>
        <w:t>Subnet</w:t>
      </w:r>
      <w:proofErr w:type="spellEnd"/>
      <w:r>
        <w: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 xml:space="preserve">Tutto uguale, ma se la </w:t>
      </w:r>
      <w:proofErr w:type="spellStart"/>
      <w:r>
        <w:t>mask</w:t>
      </w:r>
      <w:proofErr w:type="spellEnd"/>
      <w:r>
        <w:t xml:space="preserve"> è 0 scrivi 255, se non è 0 o 255 usa il </w:t>
      </w:r>
      <w:proofErr w:type="spellStart"/>
      <w:r>
        <w:t>Binary</w:t>
      </w:r>
      <w:proofErr w:type="spellEnd"/>
      <w:r>
        <w:t xml:space="preserve">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 xml:space="preserve">Usare il Magic </w:t>
      </w:r>
      <w:proofErr w:type="spellStart"/>
      <w:r w:rsidRPr="00096E04">
        <w:rPr>
          <w:b/>
          <w:bCs/>
        </w:rPr>
        <w:t>Number</w:t>
      </w:r>
      <w:proofErr w:type="spellEnd"/>
      <w:r w:rsidRPr="00096E04">
        <w:rPr>
          <w:b/>
          <w:bCs/>
        </w:rPr>
        <w:t xml:space="preserve"> per trovare il </w:t>
      </w:r>
      <w:proofErr w:type="spellStart"/>
      <w:r w:rsidRPr="00096E04">
        <w:rPr>
          <w:b/>
          <w:bCs/>
        </w:rPr>
        <w:t>Subnet</w:t>
      </w:r>
      <w:proofErr w:type="spellEnd"/>
      <w:r w:rsidRPr="00096E04">
        <w:rPr>
          <w:b/>
          <w:bCs/>
        </w:rPr>
        <w:t xml:space="preserve">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 xml:space="preserve">Se l’ottetto della </w:t>
      </w:r>
      <w:proofErr w:type="spellStart"/>
      <w:r w:rsidR="00096E04">
        <w:t>mask</w:t>
      </w:r>
      <w:proofErr w:type="spellEnd"/>
      <w:r w:rsidR="00096E04">
        <w:t xml:space="preserve"> è 255, copia il numero dell’IP.</w:t>
      </w:r>
    </w:p>
    <w:p w14:paraId="764E2AB6" w14:textId="4C6AAB6B" w:rsidR="00096E04" w:rsidRDefault="00096E04" w:rsidP="00096E04">
      <w:pPr>
        <w:tabs>
          <w:tab w:val="left" w:pos="5450"/>
        </w:tabs>
      </w:pPr>
      <w:r>
        <w:t>2.</w:t>
      </w:r>
      <w:r w:rsidR="00687DCB">
        <w:t xml:space="preserve"> S</w:t>
      </w:r>
      <w:r>
        <w:t xml:space="preserve">e l’ottetto della </w:t>
      </w:r>
      <w:proofErr w:type="spellStart"/>
      <w:r>
        <w:t>mask</w:t>
      </w:r>
      <w:proofErr w:type="spellEnd"/>
      <w:r>
        <w:t xml:space="preserve">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w:t>
      </w:r>
      <w:proofErr w:type="spellStart"/>
      <w:r>
        <w:t>Number</w:t>
      </w:r>
      <w:proofErr w:type="spellEnd"/>
      <w:r>
        <w:t>: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w:t>
      </w:r>
      <w:proofErr w:type="spellStart"/>
      <w:r w:rsidRPr="00096E04">
        <w:rPr>
          <w:b/>
          <w:bCs/>
        </w:rPr>
        <w:t>Number</w:t>
      </w:r>
      <w:proofErr w:type="spellEnd"/>
      <w:r w:rsidRPr="00096E04">
        <w:rPr>
          <w:b/>
          <w:bCs/>
        </w:rPr>
        <w:t xml:space="preserve">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 xml:space="preserve">2. Se l’ottetto della </w:t>
      </w:r>
      <w:proofErr w:type="spellStart"/>
      <w:r>
        <w:t>mask</w:t>
      </w:r>
      <w:proofErr w:type="spellEnd"/>
      <w:r>
        <w:t xml:space="preserve">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 xml:space="preserve">Calcolare il Magic </w:t>
      </w:r>
      <w:proofErr w:type="spellStart"/>
      <w:r>
        <w:t>Number</w:t>
      </w:r>
      <w:proofErr w:type="spellEnd"/>
      <w:r>
        <w:t>: 256 – l’ottetto interessante.</w:t>
      </w:r>
    </w:p>
    <w:p w14:paraId="21C6E226" w14:textId="3E0D15B5" w:rsidR="00687DCB" w:rsidRDefault="00687DCB" w:rsidP="00687DCB">
      <w:pPr>
        <w:tabs>
          <w:tab w:val="left" w:pos="5450"/>
        </w:tabs>
      </w:pPr>
      <w:r>
        <w:t xml:space="preserve">    b. Prendere il valore del </w:t>
      </w:r>
      <w:proofErr w:type="spellStart"/>
      <w:r>
        <w:t>Subnet</w:t>
      </w:r>
      <w:proofErr w:type="spellEnd"/>
      <w:r>
        <w:t xml:space="preserve"> ID, sommargli il Magic e sottrarre 1.</w:t>
      </w:r>
    </w:p>
    <w:p w14:paraId="1706986C" w14:textId="73122EA3" w:rsidR="007D4820" w:rsidRDefault="007D4820" w:rsidP="00687DCB">
      <w:pPr>
        <w:tabs>
          <w:tab w:val="left" w:pos="5450"/>
        </w:tabs>
      </w:pPr>
    </w:p>
    <w:p w14:paraId="1B942764" w14:textId="603B66E0" w:rsidR="007D4820" w:rsidRDefault="007D4820" w:rsidP="00687DCB">
      <w:pPr>
        <w:tabs>
          <w:tab w:val="left" w:pos="5450"/>
        </w:tabs>
        <w:rPr>
          <w:b/>
          <w:bCs/>
          <w:sz w:val="26"/>
          <w:szCs w:val="26"/>
        </w:rPr>
      </w:pPr>
      <w:r w:rsidRPr="0069712E">
        <w:rPr>
          <w:b/>
          <w:bCs/>
          <w:sz w:val="26"/>
          <w:szCs w:val="26"/>
        </w:rPr>
        <w:t>CAP. 15</w:t>
      </w:r>
      <w:r w:rsidR="000F77CF" w:rsidRPr="0069712E">
        <w:rPr>
          <w:b/>
          <w:bCs/>
          <w:sz w:val="26"/>
          <w:szCs w:val="26"/>
        </w:rPr>
        <w:t xml:space="preserve"> </w:t>
      </w:r>
      <w:r w:rsidR="0069712E" w:rsidRPr="0069712E">
        <w:rPr>
          <w:b/>
          <w:bCs/>
          <w:sz w:val="26"/>
          <w:szCs w:val="26"/>
        </w:rPr>
        <w:t>– Installare un Router</w:t>
      </w:r>
    </w:p>
    <w:p w14:paraId="61E681AE" w14:textId="185E4089" w:rsidR="0069712E" w:rsidRDefault="0069712E" w:rsidP="00687DCB">
      <w:pPr>
        <w:tabs>
          <w:tab w:val="left" w:pos="5450"/>
        </w:tabs>
      </w:pPr>
      <w:r>
        <w:t xml:space="preserve">Step. 1: per ogni interfaccia LAN che si vuole connettere, collegare il connettore RJ-45 con un appropriato </w:t>
      </w:r>
      <w:proofErr w:type="spellStart"/>
      <w:r>
        <w:t>copper</w:t>
      </w:r>
      <w:proofErr w:type="spellEnd"/>
      <w:r>
        <w:t xml:space="preserve"> </w:t>
      </w:r>
      <w:proofErr w:type="spellStart"/>
      <w:r>
        <w:t>cable</w:t>
      </w:r>
      <w:proofErr w:type="spellEnd"/>
      <w:r>
        <w:t xml:space="preserve"> tra l’RJ-45 port del router e una delle LAN port dello switch.</w:t>
      </w:r>
    </w:p>
    <w:p w14:paraId="72C5A11D" w14:textId="77777777" w:rsidR="0069712E" w:rsidRDefault="0069712E" w:rsidP="00687DCB">
      <w:pPr>
        <w:tabs>
          <w:tab w:val="left" w:pos="5450"/>
        </w:tabs>
      </w:pPr>
      <w:r>
        <w:t xml:space="preserve">Step. 2: per ogni serial WAN port: </w:t>
      </w:r>
    </w:p>
    <w:p w14:paraId="524450F6" w14:textId="6D45D5D8" w:rsidR="0069712E" w:rsidRDefault="0069712E" w:rsidP="00712B39">
      <w:pPr>
        <w:pStyle w:val="Paragrafoelenco"/>
        <w:numPr>
          <w:ilvl w:val="0"/>
          <w:numId w:val="28"/>
        </w:numPr>
        <w:tabs>
          <w:tab w:val="left" w:pos="5450"/>
        </w:tabs>
      </w:pPr>
      <w:r>
        <w:t>se si sta usando un CSU/DSU esterno connettere l’interfaccia seriale del router a quest’ultimo, e collegare il CSU/DSU alla linea fornita dal provider.</w:t>
      </w:r>
    </w:p>
    <w:p w14:paraId="72E65F2D" w14:textId="56D96623" w:rsidR="0069712E" w:rsidRDefault="0069712E" w:rsidP="00712B39">
      <w:pPr>
        <w:pStyle w:val="Paragrafoelenco"/>
        <w:numPr>
          <w:ilvl w:val="0"/>
          <w:numId w:val="28"/>
        </w:numPr>
        <w:tabs>
          <w:tab w:val="left" w:pos="5450"/>
        </w:tabs>
      </w:pPr>
      <w:r>
        <w:t xml:space="preserve">se si usa un </w:t>
      </w:r>
      <w:proofErr w:type="spellStart"/>
      <w:r>
        <w:t>internal</w:t>
      </w:r>
      <w:proofErr w:type="spellEnd"/>
      <w:r>
        <w:t xml:space="preserve"> CSU/DSU connettere l’interfaccia seriale del router alla linea fornita da telco.</w:t>
      </w:r>
    </w:p>
    <w:p w14:paraId="6D3043C6" w14:textId="07516300" w:rsidR="0069712E" w:rsidRDefault="0069712E" w:rsidP="0069712E">
      <w:pPr>
        <w:tabs>
          <w:tab w:val="left" w:pos="5450"/>
        </w:tabs>
        <w:rPr>
          <w:lang w:val="en-US"/>
        </w:rPr>
      </w:pPr>
      <w:r w:rsidRPr="0069712E">
        <w:rPr>
          <w:lang w:val="en-US"/>
        </w:rPr>
        <w:t xml:space="preserve">Step. 3: per </w:t>
      </w:r>
      <w:proofErr w:type="spellStart"/>
      <w:r w:rsidRPr="0069712E">
        <w:rPr>
          <w:lang w:val="en-US"/>
        </w:rPr>
        <w:t>ogni</w:t>
      </w:r>
      <w:proofErr w:type="spellEnd"/>
      <w:r w:rsidRPr="0069712E">
        <w:rPr>
          <w:lang w:val="en-US"/>
        </w:rPr>
        <w:t xml:space="preserve"> ether</w:t>
      </w:r>
      <w:r w:rsidR="009213A9">
        <w:rPr>
          <w:lang w:val="en-US"/>
        </w:rPr>
        <w:t>net</w:t>
      </w:r>
      <w:r w:rsidRPr="0069712E">
        <w:rPr>
          <w:lang w:val="en-US"/>
        </w:rPr>
        <w:t xml:space="preserve"> WAN </w:t>
      </w:r>
      <w:r>
        <w:rPr>
          <w:lang w:val="en-US"/>
        </w:rPr>
        <w:t>port</w:t>
      </w:r>
      <w:r w:rsidR="009213A9">
        <w:rPr>
          <w:lang w:val="en-US"/>
        </w:rPr>
        <w:t>:</w:t>
      </w:r>
    </w:p>
    <w:p w14:paraId="584F9E56" w14:textId="080E1504" w:rsidR="009213A9" w:rsidRDefault="009213A9" w:rsidP="00712B39">
      <w:pPr>
        <w:pStyle w:val="Paragrafoelenco"/>
        <w:numPr>
          <w:ilvl w:val="0"/>
          <w:numId w:val="29"/>
        </w:numPr>
        <w:tabs>
          <w:tab w:val="left" w:pos="5450"/>
        </w:tabs>
      </w:pPr>
      <w:r w:rsidRPr="009213A9">
        <w:t>quando ordini l’ethernet WAN service assi</w:t>
      </w:r>
      <w:r>
        <w:t>curati degli ethernet standard e dei tipi di SFP richiesti per connettere al link, e ordina gli SFP.</w:t>
      </w:r>
    </w:p>
    <w:p w14:paraId="067B626B" w14:textId="363097D0" w:rsidR="009213A9" w:rsidRDefault="009213A9" w:rsidP="00712B39">
      <w:pPr>
        <w:pStyle w:val="Paragrafoelenco"/>
        <w:numPr>
          <w:ilvl w:val="0"/>
          <w:numId w:val="29"/>
        </w:numPr>
        <w:tabs>
          <w:tab w:val="left" w:pos="5450"/>
        </w:tabs>
      </w:pPr>
      <w:r>
        <w:t xml:space="preserve">Installa l’SFP dentro il router e connetti l’ethernet </w:t>
      </w:r>
      <w:proofErr w:type="spellStart"/>
      <w:r>
        <w:t>cable</w:t>
      </w:r>
      <w:proofErr w:type="spellEnd"/>
      <w:r>
        <w:t xml:space="preserve"> dell’ethernet WAN all’SFP sulle due estremità del link.</w:t>
      </w:r>
    </w:p>
    <w:p w14:paraId="013CE0DB" w14:textId="48707C72" w:rsidR="009213A9" w:rsidRDefault="009213A9" w:rsidP="009213A9">
      <w:pPr>
        <w:tabs>
          <w:tab w:val="left" w:pos="5450"/>
        </w:tabs>
      </w:pPr>
      <w:r>
        <w:t xml:space="preserve">Step. 4: connetti </w:t>
      </w:r>
      <w:r w:rsidR="001D4ACA">
        <w:t>il</w:t>
      </w:r>
      <w:r>
        <w:t xml:space="preserve"> router console port ad un PC così che puoi configurarlo</w:t>
      </w:r>
      <w:r w:rsidR="001D4ACA">
        <w:t>.</w:t>
      </w:r>
    </w:p>
    <w:p w14:paraId="1E62EF7E" w14:textId="4E835108" w:rsidR="001D4ACA" w:rsidRDefault="001D4ACA" w:rsidP="009213A9">
      <w:pPr>
        <w:tabs>
          <w:tab w:val="left" w:pos="5450"/>
        </w:tabs>
      </w:pPr>
      <w:r>
        <w:t>Step. 5: accendilo.</w:t>
      </w:r>
    </w:p>
    <w:p w14:paraId="1EC89087" w14:textId="382E6A99" w:rsidR="001D4ACA" w:rsidRPr="001D4ACA" w:rsidRDefault="001D4ACA" w:rsidP="009213A9">
      <w:pPr>
        <w:tabs>
          <w:tab w:val="left" w:pos="5450"/>
        </w:tabs>
      </w:pPr>
      <w:r w:rsidRPr="001D4ACA">
        <w:rPr>
          <w:b/>
          <w:bCs/>
        </w:rPr>
        <w:lastRenderedPageBreak/>
        <w:t>Enterprise Router</w:t>
      </w:r>
      <w:r>
        <w:t>:</w:t>
      </w:r>
      <w:r w:rsidRPr="001D4ACA">
        <w:t xml:space="preserve"> si riferi</w:t>
      </w:r>
      <w:r>
        <w:t xml:space="preserve">sce tipicamente al router che una compagnia userà in una </w:t>
      </w:r>
      <w:proofErr w:type="spellStart"/>
      <w:r>
        <w:t>permanent</w:t>
      </w:r>
      <w:proofErr w:type="spellEnd"/>
      <w:r>
        <w:t xml:space="preserve"> business location.</w:t>
      </w:r>
    </w:p>
    <w:p w14:paraId="6500106F" w14:textId="0E4755A1" w:rsidR="001D4ACA" w:rsidRDefault="001D4ACA" w:rsidP="009213A9">
      <w:pPr>
        <w:tabs>
          <w:tab w:val="left" w:pos="5450"/>
        </w:tabs>
      </w:pPr>
      <w:r>
        <w:rPr>
          <w:noProof/>
        </w:rPr>
        <w:drawing>
          <wp:anchor distT="0" distB="0" distL="114300" distR="114300" simplePos="0" relativeHeight="251755520" behindDoc="0" locked="0" layoutInCell="1" allowOverlap="1" wp14:anchorId="6C50682D" wp14:editId="0140308D">
            <wp:simplePos x="0" y="0"/>
            <wp:positionH relativeFrom="margin">
              <wp:posOffset>2533650</wp:posOffset>
            </wp:positionH>
            <wp:positionV relativeFrom="paragraph">
              <wp:posOffset>382905</wp:posOffset>
            </wp:positionV>
            <wp:extent cx="3721100" cy="1492250"/>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21100" cy="1492250"/>
                    </a:xfrm>
                    <a:prstGeom prst="rect">
                      <a:avLst/>
                    </a:prstGeom>
                  </pic:spPr>
                </pic:pic>
              </a:graphicData>
            </a:graphic>
            <wp14:sizeRelH relativeFrom="page">
              <wp14:pctWidth>0</wp14:pctWidth>
            </wp14:sizeRelH>
            <wp14:sizeRelV relativeFrom="page">
              <wp14:pctHeight>0</wp14:pctHeight>
            </wp14:sizeRelV>
          </wp:anchor>
        </w:drawing>
      </w:r>
      <w:r w:rsidRPr="001D4ACA">
        <w:rPr>
          <w:b/>
          <w:bCs/>
        </w:rPr>
        <w:t>SOHO Router</w:t>
      </w:r>
      <w:r>
        <w:t xml:space="preserve">: risiede nelle case degli impiegati / piccole aziende. Tipicamente hanno due features che gli </w:t>
      </w:r>
      <w:proofErr w:type="spellStart"/>
      <w:r>
        <w:t>enterprise</w:t>
      </w:r>
      <w:proofErr w:type="spellEnd"/>
      <w:r>
        <w:t xml:space="preserve"> router possono non avere:</w:t>
      </w:r>
    </w:p>
    <w:p w14:paraId="621CF5FC" w14:textId="62149569" w:rsidR="001D4ACA" w:rsidRDefault="001D4ACA" w:rsidP="00712B39">
      <w:pPr>
        <w:pStyle w:val="Paragrafoelenco"/>
        <w:numPr>
          <w:ilvl w:val="0"/>
          <w:numId w:val="30"/>
        </w:numPr>
        <w:tabs>
          <w:tab w:val="left" w:pos="5450"/>
        </w:tabs>
      </w:pPr>
      <w:r>
        <w:t>I SOHO usano sempre internet e VPN per le loro WAN connection, per mandare e ricevere dati.</w:t>
      </w:r>
    </w:p>
    <w:p w14:paraId="4AB4D2DB" w14:textId="5F17ECA5" w:rsidR="001D4ACA" w:rsidRDefault="001D4ACA" w:rsidP="00712B39">
      <w:pPr>
        <w:pStyle w:val="Paragrafoelenco"/>
        <w:numPr>
          <w:ilvl w:val="0"/>
          <w:numId w:val="30"/>
        </w:numPr>
        <w:tabs>
          <w:tab w:val="left" w:pos="5450"/>
        </w:tabs>
      </w:pPr>
      <w:r>
        <w:t xml:space="preserve">I SOHO usano sempre una </w:t>
      </w:r>
      <w:proofErr w:type="spellStart"/>
      <w:r>
        <w:t>multifunction</w:t>
      </w:r>
      <w:proofErr w:type="spellEnd"/>
      <w:r>
        <w:t xml:space="preserve"> device che fa: </w:t>
      </w:r>
      <w:proofErr w:type="spellStart"/>
      <w:r>
        <w:t>rooting</w:t>
      </w:r>
      <w:proofErr w:type="spellEnd"/>
      <w:r>
        <w:t>, LAN switching, VPN, wireless e altro.</w:t>
      </w:r>
    </w:p>
    <w:p w14:paraId="72C8E5E7" w14:textId="2FF904C7" w:rsidR="001D4ACA" w:rsidRDefault="001D4ACA" w:rsidP="009213A9">
      <w:pPr>
        <w:tabs>
          <w:tab w:val="left" w:pos="5450"/>
        </w:tabs>
      </w:pPr>
    </w:p>
    <w:p w14:paraId="7F3925C0" w14:textId="31FDE251" w:rsidR="001D4ACA" w:rsidRDefault="001D4ACA" w:rsidP="009213A9">
      <w:pPr>
        <w:tabs>
          <w:tab w:val="left" w:pos="5450"/>
        </w:tabs>
      </w:pPr>
      <w:r>
        <w:t xml:space="preserve">Nella figura si possono vedere switch router e access point tutte all’interno del </w:t>
      </w:r>
      <w:r w:rsidR="00392B53">
        <w:t>SOHO router.</w:t>
      </w:r>
    </w:p>
    <w:p w14:paraId="73E00A13" w14:textId="74EF7422" w:rsidR="00392B53" w:rsidRDefault="00392B53" w:rsidP="009213A9">
      <w:pPr>
        <w:tabs>
          <w:tab w:val="left" w:pos="5450"/>
        </w:tabs>
      </w:pPr>
    </w:p>
    <w:p w14:paraId="2D1A306A" w14:textId="3D757535" w:rsidR="001D4ACA" w:rsidRDefault="00DA35B9" w:rsidP="009213A9">
      <w:pPr>
        <w:tabs>
          <w:tab w:val="left" w:pos="5450"/>
        </w:tabs>
        <w:rPr>
          <w:b/>
          <w:bCs/>
          <w:sz w:val="26"/>
          <w:szCs w:val="26"/>
        </w:rPr>
      </w:pPr>
      <w:r>
        <w:rPr>
          <w:b/>
          <w:bCs/>
          <w:sz w:val="26"/>
          <w:szCs w:val="26"/>
        </w:rPr>
        <w:t>Features</w:t>
      </w:r>
      <w:r w:rsidRPr="00DA35B9">
        <w:rPr>
          <w:b/>
          <w:bCs/>
          <w:sz w:val="26"/>
          <w:szCs w:val="26"/>
        </w:rPr>
        <w:t xml:space="preserve"> che router e switch hanno in comune</w:t>
      </w:r>
    </w:p>
    <w:p w14:paraId="74E991C8" w14:textId="4FF87F7B" w:rsidR="00DA35B9" w:rsidRDefault="00DA35B9" w:rsidP="00712B39">
      <w:pPr>
        <w:pStyle w:val="Paragrafoelenco"/>
        <w:numPr>
          <w:ilvl w:val="0"/>
          <w:numId w:val="31"/>
        </w:numPr>
        <w:tabs>
          <w:tab w:val="left" w:pos="5450"/>
        </w:tabs>
      </w:pPr>
      <w:r>
        <w:t xml:space="preserve">User ed </w:t>
      </w:r>
      <w:proofErr w:type="spellStart"/>
      <w:r>
        <w:t>Enable</w:t>
      </w:r>
      <w:proofErr w:type="spellEnd"/>
      <w:r>
        <w:t xml:space="preserve"> mode.</w:t>
      </w:r>
    </w:p>
    <w:p w14:paraId="0B3F665B" w14:textId="300115E9" w:rsidR="00DA35B9" w:rsidRDefault="00DA35B9" w:rsidP="00712B39">
      <w:pPr>
        <w:pStyle w:val="Paragrafoelenco"/>
        <w:numPr>
          <w:ilvl w:val="0"/>
          <w:numId w:val="31"/>
        </w:numPr>
        <w:tabs>
          <w:tab w:val="left" w:pos="5450"/>
        </w:tabs>
      </w:pPr>
      <w:r>
        <w:t xml:space="preserve">Entrare ed uscire dalla </w:t>
      </w:r>
      <w:proofErr w:type="spellStart"/>
      <w:r>
        <w:t>configuration</w:t>
      </w:r>
      <w:proofErr w:type="spellEnd"/>
      <w:r>
        <w:t xml:space="preserve"> mode usando i comandi </w:t>
      </w:r>
      <w:proofErr w:type="spellStart"/>
      <w:r>
        <w:t>configure</w:t>
      </w:r>
      <w:proofErr w:type="spellEnd"/>
      <w:r>
        <w:t xml:space="preserve"> terminal, end e exit o anche la </w:t>
      </w:r>
      <w:proofErr w:type="spellStart"/>
      <w:r>
        <w:t>Ctrl+Z</w:t>
      </w:r>
      <w:proofErr w:type="spellEnd"/>
      <w:r>
        <w:t>.</w:t>
      </w:r>
    </w:p>
    <w:p w14:paraId="34B24976" w14:textId="5B21CFB4" w:rsidR="00DA35B9" w:rsidRPr="00DA35B9" w:rsidRDefault="00DA35B9" w:rsidP="00712B39">
      <w:pPr>
        <w:pStyle w:val="Paragrafoelenco"/>
        <w:numPr>
          <w:ilvl w:val="0"/>
          <w:numId w:val="31"/>
        </w:numPr>
        <w:tabs>
          <w:tab w:val="left" w:pos="5450"/>
        </w:tabs>
      </w:pPr>
      <w:r w:rsidRPr="00DA35B9">
        <w:t xml:space="preserve">Configurazione della console Telnet ed </w:t>
      </w:r>
      <w:proofErr w:type="spellStart"/>
      <w:r w:rsidRPr="00DA35B9">
        <w:t>Enable</w:t>
      </w:r>
      <w:proofErr w:type="spellEnd"/>
      <w:r w:rsidRPr="00DA35B9">
        <w:t xml:space="preserve"> secret password.</w:t>
      </w:r>
    </w:p>
    <w:p w14:paraId="6054A5E8" w14:textId="43563D7E" w:rsidR="00DA35B9" w:rsidRDefault="00DA35B9" w:rsidP="00712B39">
      <w:pPr>
        <w:pStyle w:val="Paragrafoelenco"/>
        <w:numPr>
          <w:ilvl w:val="0"/>
          <w:numId w:val="31"/>
        </w:numPr>
        <w:tabs>
          <w:tab w:val="left" w:pos="5450"/>
        </w:tabs>
      </w:pPr>
      <w:r>
        <w:t xml:space="preserve">Configurazione della SSH </w:t>
      </w:r>
      <w:proofErr w:type="spellStart"/>
      <w:r>
        <w:t>encryption</w:t>
      </w:r>
      <w:proofErr w:type="spellEnd"/>
      <w:r>
        <w:t xml:space="preserve"> key ed username / password login.</w:t>
      </w:r>
    </w:p>
    <w:p w14:paraId="5E81F2EC" w14:textId="254BE471" w:rsidR="00DA35B9" w:rsidRDefault="00DA35B9" w:rsidP="00712B39">
      <w:pPr>
        <w:pStyle w:val="Paragrafoelenco"/>
        <w:numPr>
          <w:ilvl w:val="0"/>
          <w:numId w:val="31"/>
        </w:numPr>
        <w:tabs>
          <w:tab w:val="left" w:pos="5450"/>
        </w:tabs>
      </w:pPr>
      <w:r>
        <w:t xml:space="preserve">Configurazione </w:t>
      </w:r>
      <w:proofErr w:type="spellStart"/>
      <w:r>
        <w:t>dell’host</w:t>
      </w:r>
      <w:proofErr w:type="spellEnd"/>
      <w:r>
        <w:t xml:space="preserve"> name e della </w:t>
      </w:r>
      <w:proofErr w:type="spellStart"/>
      <w:r>
        <w:t>interface</w:t>
      </w:r>
      <w:proofErr w:type="spellEnd"/>
      <w:r>
        <w:t xml:space="preserve"> </w:t>
      </w:r>
      <w:proofErr w:type="spellStart"/>
      <w:r>
        <w:t>description</w:t>
      </w:r>
      <w:proofErr w:type="spellEnd"/>
      <w:r>
        <w:t>.</w:t>
      </w:r>
    </w:p>
    <w:p w14:paraId="6B878B48" w14:textId="42AED81F" w:rsidR="00DA35B9" w:rsidRDefault="00DA35B9" w:rsidP="00712B39">
      <w:pPr>
        <w:pStyle w:val="Paragrafoelenco"/>
        <w:numPr>
          <w:ilvl w:val="0"/>
          <w:numId w:val="31"/>
        </w:numPr>
        <w:tabs>
          <w:tab w:val="left" w:pos="5450"/>
        </w:tabs>
      </w:pPr>
      <w:r>
        <w:t>Configurazione dell’interfaccia ethernet in modo che possano negoziare la velocità: speed e duplex.</w:t>
      </w:r>
    </w:p>
    <w:p w14:paraId="48A605B6" w14:textId="7CCF41AF" w:rsidR="00DA35B9" w:rsidRDefault="00DA35B9" w:rsidP="00712B39">
      <w:pPr>
        <w:pStyle w:val="Paragrafoelenco"/>
        <w:numPr>
          <w:ilvl w:val="0"/>
          <w:numId w:val="31"/>
        </w:numPr>
        <w:tabs>
          <w:tab w:val="left" w:pos="5450"/>
        </w:tabs>
      </w:pPr>
      <w:r>
        <w:t xml:space="preserve">Configurazione dell’interfaccia con </w:t>
      </w:r>
      <w:proofErr w:type="spellStart"/>
      <w:r>
        <w:t>shutdown</w:t>
      </w:r>
      <w:proofErr w:type="spellEnd"/>
      <w:r>
        <w:t xml:space="preserve"> e no </w:t>
      </w:r>
      <w:proofErr w:type="spellStart"/>
      <w:r>
        <w:t>shutdown</w:t>
      </w:r>
      <w:proofErr w:type="spellEnd"/>
      <w:r>
        <w:t>.</w:t>
      </w:r>
    </w:p>
    <w:p w14:paraId="3617E337" w14:textId="075FCA56" w:rsidR="00DA35B9" w:rsidRDefault="00DA35B9" w:rsidP="00712B39">
      <w:pPr>
        <w:pStyle w:val="Paragrafoelenco"/>
        <w:numPr>
          <w:ilvl w:val="0"/>
          <w:numId w:val="31"/>
        </w:numPr>
        <w:tabs>
          <w:tab w:val="left" w:pos="5450"/>
        </w:tabs>
      </w:pPr>
      <w:r>
        <w:t xml:space="preserve">Navigazione attraverso differenti </w:t>
      </w:r>
      <w:proofErr w:type="spellStart"/>
      <w:r>
        <w:t>configuration</w:t>
      </w:r>
      <w:proofErr w:type="spellEnd"/>
      <w:r>
        <w:t xml:space="preserve"> mode </w:t>
      </w:r>
      <w:proofErr w:type="spellStart"/>
      <w:r>
        <w:t>context</w:t>
      </w:r>
      <w:proofErr w:type="spellEnd"/>
      <w:r>
        <w:t xml:space="preserve"> usando comandi come line console 0 e </w:t>
      </w:r>
      <w:proofErr w:type="spellStart"/>
      <w:r>
        <w:t>interface</w:t>
      </w:r>
      <w:proofErr w:type="spellEnd"/>
      <w:r>
        <w:t xml:space="preserve"> </w:t>
      </w:r>
      <w:proofErr w:type="spellStart"/>
      <w:r>
        <w:t>type</w:t>
      </w:r>
      <w:proofErr w:type="spellEnd"/>
      <w:r>
        <w:t xml:space="preserve"> </w:t>
      </w:r>
      <w:proofErr w:type="spellStart"/>
      <w:r>
        <w:t>number</w:t>
      </w:r>
      <w:proofErr w:type="spellEnd"/>
      <w:r>
        <w:t>.</w:t>
      </w:r>
    </w:p>
    <w:p w14:paraId="00E1FC2B" w14:textId="559BF2E8" w:rsidR="00DA35B9" w:rsidRDefault="00DA35B9" w:rsidP="00712B39">
      <w:pPr>
        <w:pStyle w:val="Paragrafoelenco"/>
        <w:numPr>
          <w:ilvl w:val="0"/>
          <w:numId w:val="31"/>
        </w:numPr>
        <w:tabs>
          <w:tab w:val="left" w:pos="5450"/>
        </w:tabs>
        <w:rPr>
          <w:lang w:val="en-US"/>
        </w:rPr>
      </w:pPr>
      <w:r w:rsidRPr="00DA35B9">
        <w:rPr>
          <w:lang w:val="en-US"/>
        </w:rPr>
        <w:t xml:space="preserve">CLI help, command editing e </w:t>
      </w:r>
      <w:r>
        <w:rPr>
          <w:lang w:val="en-US"/>
        </w:rPr>
        <w:t>command recall features.</w:t>
      </w:r>
    </w:p>
    <w:p w14:paraId="5AC29023" w14:textId="198A9EDF" w:rsidR="00DA35B9" w:rsidRDefault="00DA35B9" w:rsidP="00712B39">
      <w:pPr>
        <w:pStyle w:val="Paragrafoelenco"/>
        <w:numPr>
          <w:ilvl w:val="0"/>
          <w:numId w:val="31"/>
        </w:numPr>
        <w:tabs>
          <w:tab w:val="left" w:pos="5450"/>
        </w:tabs>
      </w:pPr>
      <w:r w:rsidRPr="00DA35B9">
        <w:t xml:space="preserve">Uso delle startup </w:t>
      </w:r>
      <w:proofErr w:type="spellStart"/>
      <w:r w:rsidRPr="00DA35B9">
        <w:t>config</w:t>
      </w:r>
      <w:proofErr w:type="spellEnd"/>
      <w:r w:rsidRPr="00DA35B9">
        <w:t xml:space="preserve"> </w:t>
      </w:r>
      <w:r>
        <w:t xml:space="preserve">(NVRAM) </w:t>
      </w:r>
      <w:r w:rsidRPr="00DA35B9">
        <w:t xml:space="preserve">e running </w:t>
      </w:r>
      <w:proofErr w:type="spellStart"/>
      <w:r w:rsidRPr="00DA35B9">
        <w:t>config</w:t>
      </w:r>
      <w:proofErr w:type="spellEnd"/>
      <w:r w:rsidRPr="00DA35B9">
        <w:t xml:space="preserve"> </w:t>
      </w:r>
      <w:r>
        <w:t xml:space="preserve">(RAM) </w:t>
      </w:r>
      <w:r w:rsidRPr="00DA35B9">
        <w:t xml:space="preserve">ed </w:t>
      </w:r>
      <w:proofErr w:type="spellStart"/>
      <w:r w:rsidRPr="00DA35B9">
        <w:t>external</w:t>
      </w:r>
      <w:proofErr w:type="spellEnd"/>
      <w:r w:rsidRPr="00DA35B9">
        <w:t xml:space="preserve"> se</w:t>
      </w:r>
      <w:r>
        <w:t>rver tipo TFTP.</w:t>
      </w:r>
    </w:p>
    <w:p w14:paraId="0F66DD8E" w14:textId="42800466" w:rsidR="002607CD" w:rsidRDefault="002607CD" w:rsidP="00DA35B9">
      <w:pPr>
        <w:tabs>
          <w:tab w:val="left" w:pos="5450"/>
        </w:tabs>
      </w:pPr>
      <w:r>
        <w:t xml:space="preserve">Di primo acchito lo switch e il router hanno alcune differenze: </w:t>
      </w:r>
    </w:p>
    <w:p w14:paraId="44359EB0" w14:textId="49069F9E" w:rsidR="002607CD" w:rsidRDefault="002607CD" w:rsidP="00712B39">
      <w:pPr>
        <w:pStyle w:val="Paragrafoelenco"/>
        <w:numPr>
          <w:ilvl w:val="0"/>
          <w:numId w:val="32"/>
        </w:numPr>
        <w:tabs>
          <w:tab w:val="left" w:pos="5450"/>
        </w:tabs>
      </w:pPr>
      <w:r>
        <w:t xml:space="preserve">Gli switch usano VLAN </w:t>
      </w:r>
      <w:proofErr w:type="spellStart"/>
      <w:r>
        <w:t>interface</w:t>
      </w:r>
      <w:proofErr w:type="spellEnd"/>
      <w:r>
        <w:t xml:space="preserve"> per la configurazione degli IP, mentre i router usano un indirizzo IP configurato su ogni interfaccia attiva.</w:t>
      </w:r>
    </w:p>
    <w:p w14:paraId="1E265ECF" w14:textId="037C4B4F" w:rsidR="002607CD" w:rsidRDefault="002607CD" w:rsidP="00712B39">
      <w:pPr>
        <w:pStyle w:val="Paragrafoelenco"/>
        <w:numPr>
          <w:ilvl w:val="0"/>
          <w:numId w:val="32"/>
        </w:numPr>
        <w:tabs>
          <w:tab w:val="left" w:pos="5450"/>
        </w:tabs>
      </w:pPr>
      <w:r>
        <w:t xml:space="preserve">Alcuni router hanno una AUX port intesa per essere connessa ad un </w:t>
      </w:r>
      <w:proofErr w:type="spellStart"/>
      <w:r>
        <w:t>external</w:t>
      </w:r>
      <w:proofErr w:type="spellEnd"/>
      <w:r>
        <w:t xml:space="preserve"> modem e linea telefonica per permettere all’utente di accedere alla CLI facendo una telefonata.</w:t>
      </w:r>
    </w:p>
    <w:p w14:paraId="5261D397" w14:textId="00F7DA62" w:rsidR="002607CD" w:rsidRDefault="002607CD" w:rsidP="00712B39">
      <w:pPr>
        <w:pStyle w:val="Paragrafoelenco"/>
        <w:numPr>
          <w:ilvl w:val="0"/>
          <w:numId w:val="32"/>
        </w:numPr>
        <w:tabs>
          <w:tab w:val="left" w:pos="5450"/>
        </w:tabs>
      </w:pPr>
      <w:r>
        <w:t xml:space="preserve">Il router di default disabilita sia Telnet che SSH poiché l’impostazione di default è </w:t>
      </w:r>
      <w:proofErr w:type="spellStart"/>
      <w:r w:rsidRPr="002607CD">
        <w:rPr>
          <w:b/>
          <w:bCs/>
        </w:rPr>
        <w:t>trasport</w:t>
      </w:r>
      <w:proofErr w:type="spellEnd"/>
      <w:r w:rsidRPr="002607CD">
        <w:rPr>
          <w:b/>
          <w:bCs/>
        </w:rPr>
        <w:t xml:space="preserve"> input none</w:t>
      </w:r>
      <w:r>
        <w:t>.</w:t>
      </w:r>
    </w:p>
    <w:p w14:paraId="3F8194A1" w14:textId="68D0D53E" w:rsidR="002607CD" w:rsidRDefault="002607CD" w:rsidP="00712B39">
      <w:pPr>
        <w:pStyle w:val="Paragrafoelenco"/>
        <w:numPr>
          <w:ilvl w:val="0"/>
          <w:numId w:val="32"/>
        </w:numPr>
        <w:tabs>
          <w:tab w:val="left" w:pos="5450"/>
        </w:tabs>
        <w:rPr>
          <w:lang w:val="en-US"/>
        </w:rPr>
      </w:pPr>
      <w:r w:rsidRPr="002607CD">
        <w:rPr>
          <w:lang w:val="en-US"/>
        </w:rPr>
        <w:t xml:space="preserve">Switch </w:t>
      </w:r>
      <w:proofErr w:type="spellStart"/>
      <w:r w:rsidRPr="002607CD">
        <w:rPr>
          <w:lang w:val="en-US"/>
        </w:rPr>
        <w:t>supportano</w:t>
      </w:r>
      <w:proofErr w:type="spellEnd"/>
      <w:r>
        <w:rPr>
          <w:lang w:val="en-US"/>
        </w:rPr>
        <w:t xml:space="preserve"> il </w:t>
      </w:r>
      <w:proofErr w:type="spellStart"/>
      <w:r>
        <w:rPr>
          <w:lang w:val="en-US"/>
        </w:rPr>
        <w:t>comando</w:t>
      </w:r>
      <w:proofErr w:type="spellEnd"/>
      <w:r w:rsidRPr="002607CD">
        <w:rPr>
          <w:lang w:val="en-US"/>
        </w:rPr>
        <w:t xml:space="preserve"> show mac address t</w:t>
      </w:r>
      <w:r>
        <w:rPr>
          <w:lang w:val="en-US"/>
        </w:rPr>
        <w:t>able</w:t>
      </w:r>
      <w:r w:rsidR="00824542">
        <w:rPr>
          <w:lang w:val="en-US"/>
        </w:rPr>
        <w:t xml:space="preserve">, </w:t>
      </w:r>
      <w:proofErr w:type="spellStart"/>
      <w:r w:rsidR="00824542">
        <w:rPr>
          <w:lang w:val="en-US"/>
        </w:rPr>
        <w:t>i</w:t>
      </w:r>
      <w:proofErr w:type="spellEnd"/>
      <w:r w:rsidR="00824542">
        <w:rPr>
          <w:lang w:val="en-US"/>
        </w:rPr>
        <w:t xml:space="preserve"> router no.</w:t>
      </w:r>
    </w:p>
    <w:p w14:paraId="2E91A2E3" w14:textId="006628BC" w:rsidR="00824542" w:rsidRDefault="00824542" w:rsidP="00712B39">
      <w:pPr>
        <w:pStyle w:val="Paragrafoelenco"/>
        <w:numPr>
          <w:ilvl w:val="0"/>
          <w:numId w:val="32"/>
        </w:numPr>
        <w:tabs>
          <w:tab w:val="left" w:pos="5450"/>
        </w:tabs>
        <w:rPr>
          <w:lang w:val="en-US"/>
        </w:rPr>
      </w:pPr>
      <w:r>
        <w:rPr>
          <w:lang w:val="en-US"/>
        </w:rPr>
        <w:t xml:space="preserve">I router </w:t>
      </w:r>
      <w:proofErr w:type="spellStart"/>
      <w:r>
        <w:rPr>
          <w:lang w:val="en-US"/>
        </w:rPr>
        <w:t>supportano</w:t>
      </w:r>
      <w:proofErr w:type="spellEnd"/>
      <w:r>
        <w:rPr>
          <w:lang w:val="en-US"/>
        </w:rPr>
        <w:t xml:space="preserve"> show </w:t>
      </w:r>
      <w:proofErr w:type="spellStart"/>
      <w:r>
        <w:rPr>
          <w:lang w:val="en-US"/>
        </w:rPr>
        <w:t>ip</w:t>
      </w:r>
      <w:proofErr w:type="spellEnd"/>
      <w:r>
        <w:rPr>
          <w:lang w:val="en-US"/>
        </w:rPr>
        <w:t xml:space="preserve"> root </w:t>
      </w:r>
      <w:proofErr w:type="spellStart"/>
      <w:r>
        <w:rPr>
          <w:lang w:val="en-US"/>
        </w:rPr>
        <w:t>mentre</w:t>
      </w:r>
      <w:proofErr w:type="spellEnd"/>
      <w:r>
        <w:rPr>
          <w:lang w:val="en-US"/>
        </w:rPr>
        <w:t xml:space="preserve"> </w:t>
      </w:r>
      <w:proofErr w:type="spellStart"/>
      <w:r>
        <w:rPr>
          <w:lang w:val="en-US"/>
        </w:rPr>
        <w:t>gli</w:t>
      </w:r>
      <w:proofErr w:type="spellEnd"/>
      <w:r>
        <w:rPr>
          <w:lang w:val="en-US"/>
        </w:rPr>
        <w:t xml:space="preserve"> switch no.</w:t>
      </w:r>
    </w:p>
    <w:p w14:paraId="6A355BEF" w14:textId="2062256A" w:rsidR="00824542" w:rsidRDefault="00824542" w:rsidP="00712B39">
      <w:pPr>
        <w:pStyle w:val="Paragrafoelenco"/>
        <w:numPr>
          <w:ilvl w:val="0"/>
          <w:numId w:val="32"/>
        </w:numPr>
        <w:tabs>
          <w:tab w:val="left" w:pos="5450"/>
        </w:tabs>
      </w:pPr>
      <w:r w:rsidRPr="00824542">
        <w:t xml:space="preserve">Switch usano il comando </w:t>
      </w:r>
      <w:r w:rsidRPr="00824542">
        <w:rPr>
          <w:b/>
          <w:bCs/>
        </w:rPr>
        <w:t xml:space="preserve">show </w:t>
      </w:r>
      <w:proofErr w:type="spellStart"/>
      <w:r w:rsidRPr="00824542">
        <w:rPr>
          <w:b/>
          <w:bCs/>
        </w:rPr>
        <w:t>interface</w:t>
      </w:r>
      <w:proofErr w:type="spellEnd"/>
      <w:r w:rsidRPr="00824542">
        <w:rPr>
          <w:b/>
          <w:bCs/>
        </w:rPr>
        <w:t xml:space="preserve"> status</w:t>
      </w:r>
      <w:r>
        <w:t xml:space="preserve"> per elencare output per ogni interfaccia, mentre i router usano </w:t>
      </w:r>
      <w:r w:rsidRPr="00824542">
        <w:rPr>
          <w:b/>
          <w:bCs/>
        </w:rPr>
        <w:t xml:space="preserve">show </w:t>
      </w:r>
      <w:proofErr w:type="spellStart"/>
      <w:r w:rsidRPr="00824542">
        <w:rPr>
          <w:b/>
          <w:bCs/>
        </w:rPr>
        <w:t>ip</w:t>
      </w:r>
      <w:proofErr w:type="spellEnd"/>
      <w:r w:rsidRPr="00824542">
        <w:rPr>
          <w:b/>
          <w:bCs/>
        </w:rPr>
        <w:t xml:space="preserve"> </w:t>
      </w:r>
      <w:proofErr w:type="spellStart"/>
      <w:r w:rsidRPr="00824542">
        <w:rPr>
          <w:b/>
          <w:bCs/>
        </w:rPr>
        <w:t>interface</w:t>
      </w:r>
      <w:proofErr w:type="spellEnd"/>
      <w:r w:rsidRPr="00824542">
        <w:rPr>
          <w:b/>
          <w:bCs/>
        </w:rPr>
        <w:t xml:space="preserve"> brief</w:t>
      </w:r>
      <w:r>
        <w:t>.</w:t>
      </w:r>
    </w:p>
    <w:p w14:paraId="704214B1" w14:textId="3A2323A7" w:rsidR="006514BC" w:rsidRDefault="006514BC" w:rsidP="006514BC">
      <w:pPr>
        <w:tabs>
          <w:tab w:val="left" w:pos="5450"/>
        </w:tabs>
      </w:pPr>
    </w:p>
    <w:p w14:paraId="711BA1D8" w14:textId="4C1CD60D" w:rsidR="006514BC" w:rsidRDefault="006514BC" w:rsidP="006514BC">
      <w:pPr>
        <w:tabs>
          <w:tab w:val="left" w:pos="5450"/>
        </w:tabs>
      </w:pPr>
    </w:p>
    <w:p w14:paraId="094C90DC" w14:textId="595DFD1F" w:rsidR="006514BC" w:rsidRDefault="006514BC" w:rsidP="006514BC">
      <w:pPr>
        <w:tabs>
          <w:tab w:val="left" w:pos="5450"/>
        </w:tabs>
      </w:pPr>
    </w:p>
    <w:p w14:paraId="05C466C2" w14:textId="5AA6C172" w:rsidR="006514BC" w:rsidRDefault="006514BC" w:rsidP="006514BC">
      <w:pPr>
        <w:tabs>
          <w:tab w:val="left" w:pos="5450"/>
        </w:tabs>
      </w:pPr>
    </w:p>
    <w:p w14:paraId="4A580941" w14:textId="1C75BE06" w:rsidR="006514BC" w:rsidRDefault="001E76A1" w:rsidP="006514BC">
      <w:pPr>
        <w:tabs>
          <w:tab w:val="left" w:pos="5450"/>
        </w:tabs>
        <w:rPr>
          <w:b/>
          <w:bCs/>
          <w:sz w:val="26"/>
          <w:szCs w:val="26"/>
        </w:rPr>
      </w:pPr>
      <w:r w:rsidRPr="001E76A1">
        <w:rPr>
          <w:b/>
          <w:bCs/>
          <w:sz w:val="26"/>
          <w:szCs w:val="26"/>
        </w:rPr>
        <w:lastRenderedPageBreak/>
        <w:t>CAP. 16 – IPv4 Routing</w:t>
      </w:r>
    </w:p>
    <w:p w14:paraId="6C07AB58" w14:textId="302C9C7B" w:rsidR="001E76A1" w:rsidRDefault="001E76A1" w:rsidP="006514BC">
      <w:pPr>
        <w:tabs>
          <w:tab w:val="left" w:pos="5450"/>
        </w:tabs>
      </w:pPr>
      <w:r>
        <w:t xml:space="preserve">Il processo di </w:t>
      </w:r>
      <w:proofErr w:type="spellStart"/>
      <w:r>
        <w:t>routing</w:t>
      </w:r>
      <w:proofErr w:type="spellEnd"/>
      <w:r>
        <w:t xml:space="preserve"> inizia con </w:t>
      </w:r>
      <w:proofErr w:type="spellStart"/>
      <w:r>
        <w:t>l’host</w:t>
      </w:r>
      <w:proofErr w:type="spellEnd"/>
      <w:r>
        <w:t xml:space="preserve"> che crea l’</w:t>
      </w:r>
      <w:proofErr w:type="spellStart"/>
      <w:r>
        <w:t>ip</w:t>
      </w:r>
      <w:proofErr w:type="spellEnd"/>
      <w:r>
        <w:t xml:space="preserve"> </w:t>
      </w:r>
      <w:proofErr w:type="spellStart"/>
      <w:r>
        <w:t>packet</w:t>
      </w:r>
      <w:proofErr w:type="spellEnd"/>
      <w:r>
        <w:t xml:space="preserve"> dopodiché chiede: il </w:t>
      </w:r>
      <w:proofErr w:type="spellStart"/>
      <w:r>
        <w:t>destination</w:t>
      </w:r>
      <w:proofErr w:type="spellEnd"/>
      <w:r>
        <w:t xml:space="preserve"> </w:t>
      </w:r>
      <w:proofErr w:type="spellStart"/>
      <w:r>
        <w:t>address</w:t>
      </w:r>
      <w:proofErr w:type="spellEnd"/>
      <w:r>
        <w:t xml:space="preserve"> di questo nuovo pacchetto è nella mia </w:t>
      </w:r>
      <w:proofErr w:type="spellStart"/>
      <w:r>
        <w:t>subnet</w:t>
      </w:r>
      <w:proofErr w:type="spellEnd"/>
      <w:r>
        <w:t>?</w:t>
      </w:r>
    </w:p>
    <w:p w14:paraId="3A7BE4CA" w14:textId="52C970CE" w:rsidR="001E76A1" w:rsidRDefault="001E76A1" w:rsidP="006514BC">
      <w:pPr>
        <w:tabs>
          <w:tab w:val="left" w:pos="5450"/>
        </w:tabs>
      </w:pPr>
      <w:proofErr w:type="spellStart"/>
      <w:r>
        <w:t>L’host</w:t>
      </w:r>
      <w:proofErr w:type="spellEnd"/>
      <w:r>
        <w:t xml:space="preserve"> usa il proprio IP e </w:t>
      </w:r>
      <w:proofErr w:type="spellStart"/>
      <w:r>
        <w:t>mask</w:t>
      </w:r>
      <w:proofErr w:type="spellEnd"/>
      <w:r>
        <w:t xml:space="preserve"> per determinare i range di indirizzi della </w:t>
      </w:r>
      <w:proofErr w:type="spellStart"/>
      <w:r>
        <w:t>subnet</w:t>
      </w:r>
      <w:proofErr w:type="spellEnd"/>
      <w:r>
        <w:t xml:space="preserve">. Basandosi sul range </w:t>
      </w:r>
      <w:proofErr w:type="spellStart"/>
      <w:r>
        <w:t>l’host</w:t>
      </w:r>
      <w:proofErr w:type="spellEnd"/>
      <w:r>
        <w:t xml:space="preserve"> agisce come segue:</w:t>
      </w:r>
    </w:p>
    <w:p w14:paraId="2E8575A7" w14:textId="23F34B69" w:rsidR="001E76A1" w:rsidRDefault="001E76A1" w:rsidP="00712B39">
      <w:pPr>
        <w:pStyle w:val="Paragrafoelenco"/>
        <w:numPr>
          <w:ilvl w:val="0"/>
          <w:numId w:val="33"/>
        </w:numPr>
        <w:tabs>
          <w:tab w:val="left" w:pos="5450"/>
        </w:tabs>
      </w:pPr>
      <w:r>
        <w:t xml:space="preserve">Se la destinazione è locale manda il </w:t>
      </w:r>
      <w:proofErr w:type="spellStart"/>
      <w:r>
        <w:t>packet</w:t>
      </w:r>
      <w:proofErr w:type="spellEnd"/>
      <w:r>
        <w:t xml:space="preserve"> direttamente. </w:t>
      </w:r>
    </w:p>
    <w:p w14:paraId="47A0CC84" w14:textId="4F5CFD79" w:rsidR="001E76A1" w:rsidRDefault="001E76A1" w:rsidP="00712B39">
      <w:pPr>
        <w:pStyle w:val="Paragrafoelenco"/>
        <w:numPr>
          <w:ilvl w:val="0"/>
          <w:numId w:val="34"/>
        </w:numPr>
        <w:tabs>
          <w:tab w:val="left" w:pos="5450"/>
        </w:tabs>
      </w:pPr>
      <w:r>
        <w:t>Trova il MAC del destinatario, usa ARP per acquisire informazioni.</w:t>
      </w:r>
    </w:p>
    <w:p w14:paraId="3D74E0D3" w14:textId="77BB024C" w:rsidR="001E76A1" w:rsidRDefault="001E76A1" w:rsidP="00712B39">
      <w:pPr>
        <w:pStyle w:val="Paragrafoelenco"/>
        <w:numPr>
          <w:ilvl w:val="0"/>
          <w:numId w:val="34"/>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w:t>
      </w:r>
      <w:proofErr w:type="spellStart"/>
      <w:r>
        <w:t>dell’host</w:t>
      </w:r>
      <w:proofErr w:type="spellEnd"/>
      <w:r>
        <w:t xml:space="preserve"> destinazione.</w:t>
      </w:r>
    </w:p>
    <w:p w14:paraId="070399BD" w14:textId="3A0F810B" w:rsidR="001E76A1" w:rsidRDefault="001E76A1" w:rsidP="00712B39">
      <w:pPr>
        <w:pStyle w:val="Paragrafoelenco"/>
        <w:numPr>
          <w:ilvl w:val="0"/>
          <w:numId w:val="33"/>
        </w:numPr>
        <w:tabs>
          <w:tab w:val="left" w:pos="5450"/>
        </w:tabs>
      </w:pPr>
      <w:r>
        <w:t>Se la destinazione NON è locale, lo manda al Default Gateway.</w:t>
      </w:r>
    </w:p>
    <w:p w14:paraId="7FD65111" w14:textId="0AB1748E" w:rsidR="001E76A1" w:rsidRDefault="001E76A1" w:rsidP="00712B39">
      <w:pPr>
        <w:pStyle w:val="Paragrafoelenco"/>
        <w:numPr>
          <w:ilvl w:val="0"/>
          <w:numId w:val="35"/>
        </w:numPr>
        <w:tabs>
          <w:tab w:val="left" w:pos="5450"/>
        </w:tabs>
      </w:pPr>
      <w:r>
        <w:t>Trova il MAC del default gateway usando l’ARP.</w:t>
      </w:r>
    </w:p>
    <w:p w14:paraId="54D12D13" w14:textId="30FFFFE9" w:rsidR="001E76A1" w:rsidRDefault="001E76A1" w:rsidP="00712B39">
      <w:pPr>
        <w:pStyle w:val="Paragrafoelenco"/>
        <w:numPr>
          <w:ilvl w:val="0"/>
          <w:numId w:val="35"/>
        </w:numPr>
        <w:tabs>
          <w:tab w:val="left" w:pos="5450"/>
        </w:tabs>
      </w:pPr>
      <w:r>
        <w:t xml:space="preserve">Incapsula il </w:t>
      </w:r>
      <w:proofErr w:type="spellStart"/>
      <w:r>
        <w:t>packet</w:t>
      </w:r>
      <w:proofErr w:type="spellEnd"/>
      <w:r>
        <w:t xml:space="preserve"> del data link frame con il MAC </w:t>
      </w:r>
      <w:proofErr w:type="spellStart"/>
      <w:r>
        <w:t>Address</w:t>
      </w:r>
      <w:proofErr w:type="spellEnd"/>
      <w:r>
        <w:t xml:space="preserve"> del default gateway.</w:t>
      </w:r>
    </w:p>
    <w:p w14:paraId="0AE26A1E" w14:textId="680954C0" w:rsidR="001E76A1" w:rsidRDefault="001E76A1" w:rsidP="001E76A1">
      <w:pPr>
        <w:tabs>
          <w:tab w:val="left" w:pos="5450"/>
        </w:tabs>
        <w:rPr>
          <w:b/>
          <w:bCs/>
          <w:sz w:val="26"/>
          <w:szCs w:val="26"/>
          <w:lang w:val="fr-FR"/>
        </w:rPr>
      </w:pPr>
      <w:r w:rsidRPr="001E76A1">
        <w:rPr>
          <w:b/>
          <w:bCs/>
          <w:sz w:val="26"/>
          <w:szCs w:val="26"/>
          <w:lang w:val="fr-FR"/>
        </w:rPr>
        <w:t xml:space="preserve">La </w:t>
      </w:r>
      <w:proofErr w:type="spellStart"/>
      <w:r w:rsidRPr="001E76A1">
        <w:rPr>
          <w:b/>
          <w:bCs/>
          <w:sz w:val="26"/>
          <w:szCs w:val="26"/>
          <w:lang w:val="fr-FR"/>
        </w:rPr>
        <w:t>Routing</w:t>
      </w:r>
      <w:proofErr w:type="spellEnd"/>
      <w:r w:rsidRPr="001E76A1">
        <w:rPr>
          <w:b/>
          <w:bCs/>
          <w:sz w:val="26"/>
          <w:szCs w:val="26"/>
          <w:lang w:val="fr-FR"/>
        </w:rPr>
        <w:t xml:space="preserve"> Logic di un Router</w:t>
      </w:r>
    </w:p>
    <w:p w14:paraId="4905320D" w14:textId="200314CE" w:rsidR="001E76A1" w:rsidRDefault="001E76A1" w:rsidP="001E76A1">
      <w:pPr>
        <w:tabs>
          <w:tab w:val="left" w:pos="5450"/>
        </w:tabs>
      </w:pPr>
      <w:r w:rsidRPr="001E76A1">
        <w:t>I router hanno di più d</w:t>
      </w:r>
      <w:r>
        <w:t xml:space="preserve">a fare rispetto gli </w:t>
      </w:r>
      <w:proofErr w:type="spellStart"/>
      <w:r>
        <w:t>host</w:t>
      </w:r>
      <w:proofErr w:type="spellEnd"/>
      <w:r>
        <w:t xml:space="preserve">, hanno 5 step di cui i primi 2 usati solamente per ricevere frame ed estrarre l’IP </w:t>
      </w:r>
      <w:proofErr w:type="spellStart"/>
      <w:r>
        <w:t>packet</w:t>
      </w:r>
      <w:proofErr w:type="spellEnd"/>
      <w:r>
        <w:t xml:space="preserve"> prima ancora di pensare a cosa farci:</w:t>
      </w:r>
    </w:p>
    <w:p w14:paraId="6CD3F0EC" w14:textId="288F3417" w:rsidR="001E76A1" w:rsidRDefault="001E76A1" w:rsidP="00712B39">
      <w:pPr>
        <w:pStyle w:val="Paragrafoelenco"/>
        <w:numPr>
          <w:ilvl w:val="0"/>
          <w:numId w:val="36"/>
        </w:numPr>
        <w:tabs>
          <w:tab w:val="left" w:pos="5450"/>
        </w:tabs>
      </w:pPr>
      <w:r>
        <w:t xml:space="preserve">Per ogni frame ricevuto, scegliere se processarlo oppure no. </w:t>
      </w:r>
    </w:p>
    <w:p w14:paraId="1C4E47C0" w14:textId="6B661E6A" w:rsidR="001E76A1" w:rsidRDefault="001E76A1" w:rsidP="001E76A1">
      <w:pPr>
        <w:pStyle w:val="Paragrafoelenco"/>
        <w:tabs>
          <w:tab w:val="left" w:pos="5450"/>
        </w:tabs>
      </w:pPr>
      <w:r>
        <w:t>Processalo se: a) il frame non ha errori [FCS] oppure b) se la destinazione del frame è il router</w:t>
      </w:r>
      <w:r w:rsidR="0073567C">
        <w:t>.</w:t>
      </w:r>
    </w:p>
    <w:p w14:paraId="533FD85F" w14:textId="6EB07F85" w:rsidR="0073567C" w:rsidRDefault="0073567C" w:rsidP="00712B39">
      <w:pPr>
        <w:pStyle w:val="Paragrafoelenco"/>
        <w:numPr>
          <w:ilvl w:val="0"/>
          <w:numId w:val="36"/>
        </w:numPr>
        <w:tabs>
          <w:tab w:val="left" w:pos="5450"/>
        </w:tabs>
      </w:pPr>
      <w:r>
        <w:t xml:space="preserve">Se processi il frame allo Step. 1 </w:t>
      </w:r>
      <w:proofErr w:type="spellStart"/>
      <w:r>
        <w:t>decapsula</w:t>
      </w:r>
      <w:proofErr w:type="spellEnd"/>
      <w:r>
        <w:t xml:space="preserve"> il </w:t>
      </w:r>
      <w:proofErr w:type="spellStart"/>
      <w:r>
        <w:t>packet</w:t>
      </w:r>
      <w:proofErr w:type="spellEnd"/>
      <w:r>
        <w:t>.</w:t>
      </w:r>
    </w:p>
    <w:p w14:paraId="2FFC264C" w14:textId="40FF3584" w:rsidR="0073567C" w:rsidRDefault="00966715" w:rsidP="00712B39">
      <w:pPr>
        <w:pStyle w:val="Paragrafoelenco"/>
        <w:numPr>
          <w:ilvl w:val="0"/>
          <w:numId w:val="36"/>
        </w:numPr>
        <w:tabs>
          <w:tab w:val="left" w:pos="5450"/>
        </w:tabs>
      </w:pPr>
      <w:r>
        <w:rPr>
          <w:noProof/>
        </w:rPr>
        <w:drawing>
          <wp:anchor distT="0" distB="0" distL="114300" distR="114300" simplePos="0" relativeHeight="251756544" behindDoc="0" locked="0" layoutInCell="1" allowOverlap="1" wp14:anchorId="708C4C48" wp14:editId="0EBD1D94">
            <wp:simplePos x="0" y="0"/>
            <wp:positionH relativeFrom="page">
              <wp:posOffset>716915</wp:posOffset>
            </wp:positionH>
            <wp:positionV relativeFrom="paragraph">
              <wp:posOffset>330835</wp:posOffset>
            </wp:positionV>
            <wp:extent cx="4229100" cy="184785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29100" cy="1847850"/>
                    </a:xfrm>
                    <a:prstGeom prst="rect">
                      <a:avLst/>
                    </a:prstGeom>
                  </pic:spPr>
                </pic:pic>
              </a:graphicData>
            </a:graphic>
            <wp14:sizeRelH relativeFrom="page">
              <wp14:pctWidth>0</wp14:pctWidth>
            </wp14:sizeRelH>
            <wp14:sizeRelV relativeFrom="page">
              <wp14:pctHeight>0</wp14:pctHeight>
            </wp14:sizeRelV>
          </wp:anchor>
        </w:drawing>
      </w:r>
      <w:r w:rsidR="0073567C">
        <w:t xml:space="preserve">Compara il </w:t>
      </w:r>
      <w:proofErr w:type="spellStart"/>
      <w:r w:rsidR="0073567C">
        <w:t>destination</w:t>
      </w:r>
      <w:proofErr w:type="spellEnd"/>
      <w:r w:rsidR="0073567C">
        <w:t xml:space="preserve"> </w:t>
      </w:r>
      <w:proofErr w:type="spellStart"/>
      <w:r w:rsidR="0073567C">
        <w:t>address</w:t>
      </w:r>
      <w:proofErr w:type="spellEnd"/>
      <w:r w:rsidR="0073567C">
        <w:t xml:space="preserve"> del </w:t>
      </w:r>
      <w:proofErr w:type="spellStart"/>
      <w:r w:rsidR="0073567C">
        <w:t>packet</w:t>
      </w:r>
      <w:proofErr w:type="spellEnd"/>
      <w:r w:rsidR="0073567C">
        <w:t xml:space="preserve"> alla </w:t>
      </w:r>
      <w:proofErr w:type="spellStart"/>
      <w:r w:rsidR="0073567C">
        <w:t>routing</w:t>
      </w:r>
      <w:proofErr w:type="spellEnd"/>
      <w:r w:rsidR="0073567C">
        <w:t xml:space="preserve"> </w:t>
      </w:r>
      <w:proofErr w:type="spellStart"/>
      <w:r w:rsidR="0073567C">
        <w:t>table</w:t>
      </w:r>
      <w:proofErr w:type="spellEnd"/>
      <w:r w:rsidR="0073567C">
        <w:t xml:space="preserve"> e trova una root che matcha. Questa root identifica l’interfaccia di uscita del router ed il </w:t>
      </w:r>
      <w:proofErr w:type="spellStart"/>
      <w:r w:rsidR="0073567C">
        <w:t>next</w:t>
      </w:r>
      <w:proofErr w:type="spellEnd"/>
      <w:r w:rsidR="0073567C">
        <w:t xml:space="preserve"> hop router.</w:t>
      </w:r>
    </w:p>
    <w:p w14:paraId="075E5F6A" w14:textId="326AA9C2" w:rsidR="00966715" w:rsidRDefault="00966715" w:rsidP="00712B39">
      <w:pPr>
        <w:pStyle w:val="Paragrafoelenco"/>
        <w:numPr>
          <w:ilvl w:val="0"/>
          <w:numId w:val="36"/>
        </w:numPr>
        <w:tabs>
          <w:tab w:val="left" w:pos="5450"/>
        </w:tabs>
      </w:pPr>
      <w:r>
        <w:t xml:space="preserve">Incapsula il </w:t>
      </w:r>
      <w:proofErr w:type="spellStart"/>
      <w:r>
        <w:t>packet</w:t>
      </w:r>
      <w:proofErr w:type="spellEnd"/>
      <w:r>
        <w:t xml:space="preserve"> in un data frame appropriato per l’interfaccia di uscita. Quando si invia fuori da una LAN </w:t>
      </w:r>
      <w:proofErr w:type="spellStart"/>
      <w:r>
        <w:t>interface</w:t>
      </w:r>
      <w:proofErr w:type="spellEnd"/>
      <w:r>
        <w:t xml:space="preserve"> usa l’ARP per trovare il MAC del prossimo device.</w:t>
      </w:r>
    </w:p>
    <w:p w14:paraId="6258633E" w14:textId="0A34F3C2" w:rsidR="00966715" w:rsidRDefault="00966715" w:rsidP="00712B39">
      <w:pPr>
        <w:pStyle w:val="Paragrafoelenco"/>
        <w:numPr>
          <w:ilvl w:val="0"/>
          <w:numId w:val="36"/>
        </w:numPr>
        <w:tabs>
          <w:tab w:val="left" w:pos="5450"/>
        </w:tabs>
      </w:pPr>
      <w:r>
        <w:t>Invia il frame.</w:t>
      </w:r>
    </w:p>
    <w:p w14:paraId="513BAB0D" w14:textId="6562D3C8" w:rsidR="00966715" w:rsidRDefault="00966715" w:rsidP="00966715">
      <w:pPr>
        <w:tabs>
          <w:tab w:val="left" w:pos="5450"/>
        </w:tabs>
      </w:pPr>
    </w:p>
    <w:p w14:paraId="432A36D1" w14:textId="77777777" w:rsidR="00D465DC" w:rsidRDefault="00D465DC" w:rsidP="00966715">
      <w:pPr>
        <w:tabs>
          <w:tab w:val="left" w:pos="5450"/>
        </w:tabs>
      </w:pPr>
      <w:r>
        <w:t xml:space="preserve">Nell’esempio sotto </w:t>
      </w:r>
      <w:proofErr w:type="spellStart"/>
      <w:r>
        <w:t>l’host</w:t>
      </w:r>
      <w:proofErr w:type="spellEnd"/>
      <w:r>
        <w:t xml:space="preserve"> A manda dati a B. Dopo che A ha creato il </w:t>
      </w:r>
      <w:proofErr w:type="spellStart"/>
      <w:r>
        <w:t>packet</w:t>
      </w:r>
      <w:proofErr w:type="spellEnd"/>
      <w:r>
        <w:t xml:space="preserve"> la sua logica è questa:</w:t>
      </w:r>
    </w:p>
    <w:p w14:paraId="66F686EE" w14:textId="6A15D042" w:rsidR="00966715" w:rsidRDefault="00D465DC" w:rsidP="00712B39">
      <w:pPr>
        <w:pStyle w:val="Paragrafoelenco"/>
        <w:numPr>
          <w:ilvl w:val="0"/>
          <w:numId w:val="37"/>
        </w:numPr>
        <w:tabs>
          <w:tab w:val="left" w:pos="5450"/>
        </w:tabs>
      </w:pPr>
      <w:r>
        <w:t xml:space="preserve">il mio IP è 172.16.1.9/24 quindi la mia </w:t>
      </w:r>
      <w:proofErr w:type="spellStart"/>
      <w:r>
        <w:t>local</w:t>
      </w:r>
      <w:proofErr w:type="spellEnd"/>
      <w:r>
        <w:t xml:space="preserve"> </w:t>
      </w:r>
      <w:proofErr w:type="spellStart"/>
      <w:r>
        <w:t>subnet</w:t>
      </w:r>
      <w:proofErr w:type="spellEnd"/>
      <w:r>
        <w:t xml:space="preserve"> è 172.16.1.0/24 fino 255.</w:t>
      </w:r>
    </w:p>
    <w:p w14:paraId="0CD8893E" w14:textId="201A7DAB" w:rsidR="00D465DC" w:rsidRDefault="00D465DC" w:rsidP="00712B39">
      <w:pPr>
        <w:pStyle w:val="Paragrafoelenco"/>
        <w:numPr>
          <w:ilvl w:val="0"/>
          <w:numId w:val="37"/>
        </w:numPr>
        <w:tabs>
          <w:tab w:val="left" w:pos="5450"/>
        </w:tabs>
      </w:pPr>
      <w:r>
        <w:t xml:space="preserve">Il </w:t>
      </w:r>
      <w:proofErr w:type="spellStart"/>
      <w:r>
        <w:t>destination</w:t>
      </w:r>
      <w:proofErr w:type="spellEnd"/>
      <w:r>
        <w:t xml:space="preserve"> </w:t>
      </w:r>
      <w:proofErr w:type="spellStart"/>
      <w:r>
        <w:t>address</w:t>
      </w:r>
      <w:proofErr w:type="spellEnd"/>
      <w:r>
        <w:t xml:space="preserve"> è 172.16.2.9 che NON è nella mia </w:t>
      </w:r>
      <w:proofErr w:type="spellStart"/>
      <w:r>
        <w:t>subnet</w:t>
      </w:r>
      <w:proofErr w:type="spellEnd"/>
      <w:r>
        <w:t>.</w:t>
      </w:r>
    </w:p>
    <w:p w14:paraId="3353BC99" w14:textId="12CF8C2C" w:rsidR="00D465DC" w:rsidRDefault="00D465DC" w:rsidP="00712B39">
      <w:pPr>
        <w:pStyle w:val="Paragrafoelenco"/>
        <w:numPr>
          <w:ilvl w:val="0"/>
          <w:numId w:val="37"/>
        </w:numPr>
        <w:tabs>
          <w:tab w:val="left" w:pos="5450"/>
        </w:tabs>
      </w:pPr>
      <w:r>
        <w:t xml:space="preserve">Mando il </w:t>
      </w:r>
      <w:proofErr w:type="spellStart"/>
      <w:r>
        <w:t>packet</w:t>
      </w:r>
      <w:proofErr w:type="spellEnd"/>
      <w:r>
        <w:t xml:space="preserve"> al mio default gateway (router 172.16.1.1).</w:t>
      </w:r>
    </w:p>
    <w:p w14:paraId="3F4128CF" w14:textId="6BA67E89" w:rsidR="00D465DC" w:rsidRDefault="00D465DC" w:rsidP="00712B39">
      <w:pPr>
        <w:pStyle w:val="Paragrafoelenco"/>
        <w:numPr>
          <w:ilvl w:val="0"/>
          <w:numId w:val="37"/>
        </w:numPr>
        <w:tabs>
          <w:tab w:val="left" w:pos="5450"/>
        </w:tabs>
      </w:pPr>
      <w:r>
        <w:rPr>
          <w:noProof/>
        </w:rPr>
        <w:drawing>
          <wp:anchor distT="0" distB="0" distL="114300" distR="114300" simplePos="0" relativeHeight="251757568" behindDoc="0" locked="0" layoutInCell="1" allowOverlap="1" wp14:anchorId="20C7A54C" wp14:editId="6075E4EF">
            <wp:simplePos x="0" y="0"/>
            <wp:positionH relativeFrom="margin">
              <wp:align>center</wp:align>
            </wp:positionH>
            <wp:positionV relativeFrom="paragraph">
              <wp:posOffset>447040</wp:posOffset>
            </wp:positionV>
            <wp:extent cx="3606800" cy="156210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06800" cy="1562100"/>
                    </a:xfrm>
                    <a:prstGeom prst="rect">
                      <a:avLst/>
                    </a:prstGeom>
                  </pic:spPr>
                </pic:pic>
              </a:graphicData>
            </a:graphic>
            <wp14:sizeRelH relativeFrom="page">
              <wp14:pctWidth>0</wp14:pctWidth>
            </wp14:sizeRelH>
            <wp14:sizeRelV relativeFrom="page">
              <wp14:pctHeight>0</wp14:pctHeight>
            </wp14:sizeRelV>
          </wp:anchor>
        </w:drawing>
      </w:r>
      <w:r>
        <w:t xml:space="preserve">Per mandare il </w:t>
      </w:r>
      <w:proofErr w:type="spellStart"/>
      <w:r>
        <w:t>packet</w:t>
      </w:r>
      <w:proofErr w:type="spellEnd"/>
      <w:r>
        <w:t xml:space="preserve"> lo incapsulo in un ethernet frame e scrivo il MAC </w:t>
      </w:r>
      <w:proofErr w:type="spellStart"/>
      <w:r>
        <w:t>Address</w:t>
      </w:r>
      <w:proofErr w:type="spellEnd"/>
      <w:r>
        <w:t xml:space="preserve"> della G0/0 R1 come destinazione.</w:t>
      </w:r>
    </w:p>
    <w:p w14:paraId="04F5414F" w14:textId="14D555CC" w:rsidR="00966715" w:rsidRDefault="00966715" w:rsidP="00966715">
      <w:pPr>
        <w:tabs>
          <w:tab w:val="left" w:pos="5450"/>
        </w:tabs>
      </w:pPr>
    </w:p>
    <w:p w14:paraId="0AE46816" w14:textId="25DC8B54" w:rsidR="00966715" w:rsidRDefault="00966715" w:rsidP="00966715">
      <w:pPr>
        <w:tabs>
          <w:tab w:val="left" w:pos="5450"/>
        </w:tabs>
      </w:pPr>
    </w:p>
    <w:p w14:paraId="18D9DB94" w14:textId="64931B72" w:rsidR="00D465DC" w:rsidRDefault="00D465DC" w:rsidP="00966715">
      <w:pPr>
        <w:tabs>
          <w:tab w:val="left" w:pos="5450"/>
        </w:tabs>
      </w:pPr>
    </w:p>
    <w:p w14:paraId="7A90CAD6" w14:textId="1FC27F90" w:rsidR="00D465DC" w:rsidRDefault="00D465DC" w:rsidP="00966715">
      <w:pPr>
        <w:tabs>
          <w:tab w:val="left" w:pos="5450"/>
        </w:tabs>
      </w:pPr>
    </w:p>
    <w:p w14:paraId="352F3548" w14:textId="6F1BD8B4" w:rsidR="00D465DC" w:rsidRDefault="00D465DC" w:rsidP="00966715">
      <w:pPr>
        <w:tabs>
          <w:tab w:val="left" w:pos="5450"/>
        </w:tabs>
      </w:pPr>
    </w:p>
    <w:p w14:paraId="1A557185" w14:textId="36F5808D" w:rsidR="00D465DC" w:rsidRDefault="00761E2C" w:rsidP="00966715">
      <w:pPr>
        <w:tabs>
          <w:tab w:val="left" w:pos="5450"/>
        </w:tabs>
      </w:pPr>
      <w:proofErr w:type="spellStart"/>
      <w:r w:rsidRPr="00761E2C">
        <w:rPr>
          <w:b/>
          <w:bCs/>
        </w:rPr>
        <w:lastRenderedPageBreak/>
        <w:t>Unknown</w:t>
      </w:r>
      <w:proofErr w:type="spellEnd"/>
      <w:r w:rsidRPr="00761E2C">
        <w:rPr>
          <w:b/>
          <w:bCs/>
        </w:rPr>
        <w:t xml:space="preserve"> </w:t>
      </w:r>
      <w:proofErr w:type="spellStart"/>
      <w:r w:rsidRPr="00761E2C">
        <w:rPr>
          <w:b/>
          <w:bCs/>
        </w:rPr>
        <w:t>Unicast</w:t>
      </w:r>
      <w:proofErr w:type="spellEnd"/>
      <w:r w:rsidRPr="00761E2C">
        <w:rPr>
          <w:b/>
          <w:bCs/>
        </w:rPr>
        <w:t xml:space="preserve"> Frame</w:t>
      </w:r>
      <w:r>
        <w:t xml:space="preserve">: talvolta capita che i router ricevano questi frame spediti dagli switch che </w:t>
      </w:r>
      <w:proofErr w:type="spellStart"/>
      <w:r>
        <w:t>flooddano</w:t>
      </w:r>
      <w:proofErr w:type="spellEnd"/>
      <w:r>
        <w:t>, i router ignorano questi frame.</w:t>
      </w:r>
    </w:p>
    <w:p w14:paraId="2CAAB1CB" w14:textId="77777777" w:rsidR="00761E2C" w:rsidRDefault="00761E2C" w:rsidP="00966715">
      <w:pPr>
        <w:tabs>
          <w:tab w:val="left" w:pos="5450"/>
        </w:tabs>
      </w:pPr>
    </w:p>
    <w:p w14:paraId="03518209" w14:textId="1A47434B" w:rsidR="00761E2C" w:rsidRDefault="00761E2C" w:rsidP="00966715">
      <w:pPr>
        <w:tabs>
          <w:tab w:val="left" w:pos="5450"/>
        </w:tabs>
      </w:pPr>
      <w:r>
        <w:t xml:space="preserve">Guarda la </w:t>
      </w:r>
      <w:proofErr w:type="spellStart"/>
      <w:r>
        <w:t>routing</w:t>
      </w:r>
      <w:proofErr w:type="spellEnd"/>
      <w:r>
        <w:t xml:space="preserve"> </w:t>
      </w:r>
      <w:proofErr w:type="spellStart"/>
      <w:r>
        <w:t>table</w:t>
      </w:r>
      <w:proofErr w:type="spellEnd"/>
      <w:r>
        <w:t xml:space="preserve"> nella figura sotto, possiamo notare che è divisa in due: </w:t>
      </w:r>
      <w:r w:rsidRPr="00761E2C">
        <w:rPr>
          <w:b/>
          <w:bCs/>
        </w:rPr>
        <w:t>Matching e Forwarding</w:t>
      </w:r>
      <w:r>
        <w:t>.</w:t>
      </w:r>
    </w:p>
    <w:p w14:paraId="45C09D41" w14:textId="785349BD" w:rsidR="00761E2C" w:rsidRDefault="00761E2C" w:rsidP="00966715">
      <w:pPr>
        <w:tabs>
          <w:tab w:val="left" w:pos="5450"/>
        </w:tabs>
      </w:pPr>
      <w:r w:rsidRPr="00761E2C">
        <w:rPr>
          <w:b/>
          <w:bCs/>
        </w:rPr>
        <w:t>Matching</w:t>
      </w:r>
      <w:r>
        <w:t xml:space="preserve">: viene usata per identificare a quale </w:t>
      </w:r>
      <w:proofErr w:type="spellStart"/>
      <w:r>
        <w:t>subnet</w:t>
      </w:r>
      <w:proofErr w:type="spellEnd"/>
      <w:r>
        <w:t xml:space="preserve"> appartiene ogni indirizzo di destinazione.</w:t>
      </w:r>
    </w:p>
    <w:p w14:paraId="14544F43" w14:textId="6EBA2857" w:rsidR="00761E2C" w:rsidRDefault="00761E2C" w:rsidP="00966715">
      <w:pPr>
        <w:tabs>
          <w:tab w:val="left" w:pos="5450"/>
        </w:tabs>
      </w:pPr>
      <w:r w:rsidRPr="00761E2C">
        <w:rPr>
          <w:b/>
          <w:bCs/>
          <w:noProof/>
        </w:rPr>
        <w:drawing>
          <wp:anchor distT="0" distB="0" distL="114300" distR="114300" simplePos="0" relativeHeight="251758592" behindDoc="0" locked="0" layoutInCell="1" allowOverlap="1" wp14:anchorId="22D9DAA5" wp14:editId="73097EBF">
            <wp:simplePos x="0" y="0"/>
            <wp:positionH relativeFrom="margin">
              <wp:posOffset>666750</wp:posOffset>
            </wp:positionH>
            <wp:positionV relativeFrom="paragraph">
              <wp:posOffset>332105</wp:posOffset>
            </wp:positionV>
            <wp:extent cx="4458172" cy="186690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58172" cy="1866900"/>
                    </a:xfrm>
                    <a:prstGeom prst="rect">
                      <a:avLst/>
                    </a:prstGeom>
                  </pic:spPr>
                </pic:pic>
              </a:graphicData>
            </a:graphic>
            <wp14:sizeRelH relativeFrom="page">
              <wp14:pctWidth>0</wp14:pctWidth>
            </wp14:sizeRelH>
            <wp14:sizeRelV relativeFrom="page">
              <wp14:pctHeight>0</wp14:pctHeight>
            </wp14:sizeRelV>
          </wp:anchor>
        </w:drawing>
      </w:r>
      <w:r w:rsidRPr="00761E2C">
        <w:rPr>
          <w:b/>
          <w:bCs/>
        </w:rPr>
        <w:t>Forwarding</w:t>
      </w:r>
      <w:r>
        <w:t xml:space="preserve">: dopo si guarda Forwarding, che identifica l’IP del </w:t>
      </w:r>
      <w:proofErr w:type="spellStart"/>
      <w:r>
        <w:t>next</w:t>
      </w:r>
      <w:proofErr w:type="spellEnd"/>
      <w:r>
        <w:t xml:space="preserve"> hop router e l’interfaccia di uscita.</w:t>
      </w:r>
    </w:p>
    <w:p w14:paraId="76AA9567" w14:textId="09327DBE" w:rsidR="00761E2C" w:rsidRDefault="00761E2C" w:rsidP="00966715">
      <w:pPr>
        <w:tabs>
          <w:tab w:val="left" w:pos="5450"/>
        </w:tabs>
      </w:pPr>
    </w:p>
    <w:p w14:paraId="710E9619" w14:textId="57A12023" w:rsidR="00761E2C" w:rsidRDefault="00761E2C" w:rsidP="00966715">
      <w:pPr>
        <w:tabs>
          <w:tab w:val="left" w:pos="5450"/>
        </w:tabs>
      </w:pPr>
    </w:p>
    <w:p w14:paraId="5B5ABDA6" w14:textId="432A6877" w:rsidR="00761E2C" w:rsidRDefault="00761E2C" w:rsidP="00966715">
      <w:pPr>
        <w:tabs>
          <w:tab w:val="left" w:pos="5450"/>
        </w:tabs>
      </w:pPr>
    </w:p>
    <w:p w14:paraId="4CF66AEE" w14:textId="2471142A" w:rsidR="00761E2C" w:rsidRDefault="00761E2C" w:rsidP="00966715">
      <w:pPr>
        <w:tabs>
          <w:tab w:val="left" w:pos="5450"/>
        </w:tabs>
      </w:pPr>
    </w:p>
    <w:p w14:paraId="211F51B9" w14:textId="498EDE1A" w:rsidR="00761E2C" w:rsidRDefault="00761E2C" w:rsidP="00966715">
      <w:pPr>
        <w:tabs>
          <w:tab w:val="left" w:pos="5450"/>
        </w:tabs>
      </w:pPr>
    </w:p>
    <w:p w14:paraId="08EB789F" w14:textId="4C7F11D3" w:rsidR="00761E2C" w:rsidRDefault="00761E2C" w:rsidP="00966715">
      <w:pPr>
        <w:tabs>
          <w:tab w:val="left" w:pos="5450"/>
        </w:tabs>
      </w:pPr>
    </w:p>
    <w:p w14:paraId="41DBAFFB" w14:textId="23FB1257" w:rsidR="00761E2C" w:rsidRDefault="00761E2C" w:rsidP="00966715">
      <w:pPr>
        <w:tabs>
          <w:tab w:val="left" w:pos="5450"/>
        </w:tabs>
      </w:pPr>
    </w:p>
    <w:p w14:paraId="22F1E43A" w14:textId="34CD498E" w:rsidR="00761E2C" w:rsidRDefault="00761E2C" w:rsidP="00966715">
      <w:pPr>
        <w:tabs>
          <w:tab w:val="left" w:pos="5450"/>
        </w:tabs>
      </w:pPr>
    </w:p>
    <w:p w14:paraId="428BA72D" w14:textId="57F8D405" w:rsidR="00761E2C" w:rsidRDefault="00761E2C" w:rsidP="00966715">
      <w:pPr>
        <w:tabs>
          <w:tab w:val="left" w:pos="5450"/>
        </w:tabs>
        <w:rPr>
          <w:b/>
          <w:bCs/>
          <w:sz w:val="26"/>
          <w:szCs w:val="26"/>
          <w:lang w:val="en-US"/>
        </w:rPr>
      </w:pPr>
      <w:proofErr w:type="spellStart"/>
      <w:r w:rsidRPr="00761E2C">
        <w:rPr>
          <w:b/>
          <w:bCs/>
          <w:sz w:val="26"/>
          <w:szCs w:val="26"/>
          <w:lang w:val="en-US"/>
        </w:rPr>
        <w:t>Configurare</w:t>
      </w:r>
      <w:proofErr w:type="spellEnd"/>
      <w:r w:rsidRPr="00761E2C">
        <w:rPr>
          <w:b/>
          <w:bCs/>
          <w:sz w:val="26"/>
          <w:szCs w:val="26"/>
          <w:lang w:val="en-US"/>
        </w:rPr>
        <w:t xml:space="preserve"> IP Address e Connected Routes</w:t>
      </w:r>
    </w:p>
    <w:p w14:paraId="7FEAA5E5" w14:textId="135DA93E" w:rsidR="00761E2C" w:rsidRDefault="00761E2C" w:rsidP="00966715">
      <w:pPr>
        <w:tabs>
          <w:tab w:val="left" w:pos="5450"/>
        </w:tabs>
      </w:pPr>
      <w:r w:rsidRPr="00761E2C">
        <w:t xml:space="preserve">Dopo che un router può </w:t>
      </w:r>
      <w:proofErr w:type="spellStart"/>
      <w:r w:rsidRPr="00761E2C">
        <w:t>r</w:t>
      </w:r>
      <w:r>
        <w:t>ootare</w:t>
      </w:r>
      <w:proofErr w:type="spellEnd"/>
      <w:r>
        <w:t xml:space="preserve"> i </w:t>
      </w:r>
      <w:proofErr w:type="spellStart"/>
      <w:r>
        <w:t>packet</w:t>
      </w:r>
      <w:proofErr w:type="spellEnd"/>
      <w:r>
        <w:t xml:space="preserve"> fuori dalle interfacce</w:t>
      </w:r>
      <w:r w:rsidR="00D13AFB">
        <w:t xml:space="preserve">, ha bisogno di alcune </w:t>
      </w:r>
      <w:proofErr w:type="spellStart"/>
      <w:r w:rsidR="00D13AFB">
        <w:t>route</w:t>
      </w:r>
      <w:proofErr w:type="spellEnd"/>
      <w:r w:rsidR="00D13AFB">
        <w:t xml:space="preserve">. Può aggiungerli alla propria </w:t>
      </w:r>
      <w:proofErr w:type="spellStart"/>
      <w:r w:rsidR="00D13AFB">
        <w:t>routing</w:t>
      </w:r>
      <w:proofErr w:type="spellEnd"/>
      <w:r w:rsidR="00D13AFB">
        <w:t xml:space="preserve"> </w:t>
      </w:r>
      <w:proofErr w:type="spellStart"/>
      <w:r w:rsidR="00D13AFB">
        <w:t>table</w:t>
      </w:r>
      <w:proofErr w:type="spellEnd"/>
      <w:r w:rsidR="00D13AFB">
        <w:t xml:space="preserve"> con 3 metodi:</w:t>
      </w:r>
    </w:p>
    <w:p w14:paraId="0B326686" w14:textId="5345AAEB" w:rsidR="00D13AFB" w:rsidRPr="00D13AFB" w:rsidRDefault="00D13AFB" w:rsidP="00712B39">
      <w:pPr>
        <w:pStyle w:val="Paragrafoelenco"/>
        <w:numPr>
          <w:ilvl w:val="0"/>
          <w:numId w:val="38"/>
        </w:numPr>
        <w:tabs>
          <w:tab w:val="left" w:pos="5450"/>
        </w:tabs>
      </w:pPr>
      <w:proofErr w:type="spellStart"/>
      <w:r w:rsidRPr="00D13AFB">
        <w:rPr>
          <w:b/>
          <w:bCs/>
          <w:lang w:val="fr-FR"/>
        </w:rPr>
        <w:t>Connected</w:t>
      </w:r>
      <w:proofErr w:type="spellEnd"/>
      <w:r w:rsidRPr="00D13AFB">
        <w:rPr>
          <w:b/>
          <w:bCs/>
          <w:lang w:val="fr-FR"/>
        </w:rPr>
        <w:t xml:space="preserve"> routes</w:t>
      </w:r>
      <w:r w:rsidRPr="00D13AFB">
        <w:t xml:space="preserve">: </w:t>
      </w:r>
      <w:proofErr w:type="spellStart"/>
      <w:r w:rsidRPr="00D13AFB">
        <w:t>routes</w:t>
      </w:r>
      <w:proofErr w:type="spellEnd"/>
      <w:r w:rsidRPr="00D13AFB">
        <w:t xml:space="preserve"> aggiunte </w:t>
      </w:r>
      <w:r w:rsidR="007762AF">
        <w:t>per via</w:t>
      </w:r>
      <w:r w:rsidRPr="00D13AFB">
        <w:t xml:space="preserve"> </w:t>
      </w:r>
      <w:r w:rsidR="007762AF">
        <w:t xml:space="preserve">del </w:t>
      </w:r>
      <w:r w:rsidRPr="00D13AFB">
        <w:t xml:space="preserve">comando </w:t>
      </w:r>
      <w:proofErr w:type="spellStart"/>
      <w:r w:rsidRPr="00D13AFB">
        <w:rPr>
          <w:b/>
          <w:bCs/>
        </w:rPr>
        <w:t>ip</w:t>
      </w:r>
      <w:proofErr w:type="spellEnd"/>
      <w:r w:rsidRPr="00D13AFB">
        <w:rPr>
          <w:b/>
          <w:bCs/>
        </w:rPr>
        <w:t xml:space="preserve"> </w:t>
      </w:r>
      <w:proofErr w:type="spellStart"/>
      <w:r w:rsidRPr="00D13AFB">
        <w:rPr>
          <w:b/>
          <w:bCs/>
        </w:rPr>
        <w:t>address</w:t>
      </w:r>
      <w:proofErr w:type="spellEnd"/>
      <w:r w:rsidRPr="00D13AFB">
        <w:rPr>
          <w:b/>
          <w:bCs/>
        </w:rPr>
        <w:t>.</w:t>
      </w:r>
    </w:p>
    <w:p w14:paraId="57C59678" w14:textId="5F6A88D3" w:rsidR="00D13AFB" w:rsidRPr="00D13AFB" w:rsidRDefault="00D13AFB" w:rsidP="00712B39">
      <w:pPr>
        <w:pStyle w:val="Paragrafoelenco"/>
        <w:numPr>
          <w:ilvl w:val="0"/>
          <w:numId w:val="38"/>
        </w:numPr>
        <w:tabs>
          <w:tab w:val="left" w:pos="5450"/>
        </w:tabs>
        <w:rPr>
          <w:lang w:val="fr-FR"/>
        </w:rPr>
      </w:pPr>
      <w:proofErr w:type="spellStart"/>
      <w:r>
        <w:rPr>
          <w:b/>
          <w:bCs/>
          <w:lang w:val="fr-FR"/>
        </w:rPr>
        <w:t>Static</w:t>
      </w:r>
      <w:proofErr w:type="spellEnd"/>
      <w:r>
        <w:rPr>
          <w:b/>
          <w:bCs/>
          <w:lang w:val="fr-FR"/>
        </w:rPr>
        <w:t xml:space="preserve"> routes: </w:t>
      </w:r>
      <w:r>
        <w:rPr>
          <w:lang w:val="fr-FR"/>
        </w:rPr>
        <w:t xml:space="preserve">routes </w:t>
      </w:r>
      <w:proofErr w:type="spellStart"/>
      <w:r>
        <w:rPr>
          <w:lang w:val="fr-FR"/>
        </w:rPr>
        <w:t>aggiunte</w:t>
      </w:r>
      <w:proofErr w:type="spellEnd"/>
      <w:r>
        <w:rPr>
          <w:lang w:val="fr-FR"/>
        </w:rPr>
        <w:t xml:space="preserve"> </w:t>
      </w:r>
      <w:proofErr w:type="spellStart"/>
      <w:r>
        <w:rPr>
          <w:lang w:val="fr-FR"/>
        </w:rPr>
        <w:t>tramite</w:t>
      </w:r>
      <w:proofErr w:type="spellEnd"/>
      <w:r>
        <w:rPr>
          <w:lang w:val="fr-FR"/>
        </w:rPr>
        <w:t xml:space="preserve"> il </w:t>
      </w:r>
      <w:proofErr w:type="spellStart"/>
      <w:r>
        <w:rPr>
          <w:lang w:val="fr-FR"/>
        </w:rPr>
        <w:t>comando</w:t>
      </w:r>
      <w:proofErr w:type="spellEnd"/>
      <w:r>
        <w:rPr>
          <w:lang w:val="fr-FR"/>
        </w:rPr>
        <w:t xml:space="preserve"> </w:t>
      </w:r>
      <w:proofErr w:type="spellStart"/>
      <w:r w:rsidRPr="00D13AFB">
        <w:rPr>
          <w:b/>
          <w:bCs/>
          <w:lang w:val="fr-FR"/>
        </w:rPr>
        <w:t>ip</w:t>
      </w:r>
      <w:proofErr w:type="spellEnd"/>
      <w:r w:rsidRPr="00D13AFB">
        <w:rPr>
          <w:b/>
          <w:bCs/>
          <w:lang w:val="fr-FR"/>
        </w:rPr>
        <w:t xml:space="preserve"> route</w:t>
      </w:r>
      <w:r>
        <w:rPr>
          <w:b/>
          <w:bCs/>
          <w:lang w:val="fr-FR"/>
        </w:rPr>
        <w:t>.</w:t>
      </w:r>
    </w:p>
    <w:p w14:paraId="5EEA5923" w14:textId="15AE06D6" w:rsidR="00D13AFB" w:rsidRPr="00D13AFB" w:rsidRDefault="00D13AFB" w:rsidP="00712B39">
      <w:pPr>
        <w:pStyle w:val="Paragrafoelenco"/>
        <w:numPr>
          <w:ilvl w:val="0"/>
          <w:numId w:val="38"/>
        </w:numPr>
        <w:tabs>
          <w:tab w:val="left" w:pos="5450"/>
        </w:tabs>
        <w:rPr>
          <w:b/>
          <w:bCs/>
        </w:rPr>
      </w:pPr>
      <w:r w:rsidRPr="00D13AFB">
        <w:rPr>
          <w:b/>
          <w:bCs/>
        </w:rPr>
        <w:t xml:space="preserve">Routing </w:t>
      </w:r>
      <w:proofErr w:type="spellStart"/>
      <w:r w:rsidRPr="00D13AFB">
        <w:rPr>
          <w:b/>
          <w:bCs/>
        </w:rPr>
        <w:t>protocols</w:t>
      </w:r>
      <w:proofErr w:type="spellEnd"/>
      <w:r w:rsidRPr="00D13AFB">
        <w:rPr>
          <w:b/>
          <w:bCs/>
        </w:rPr>
        <w:t xml:space="preserve">: </w:t>
      </w:r>
      <w:r w:rsidRPr="00D13AFB">
        <w:t>aggiunte tramite una f</w:t>
      </w:r>
      <w:r>
        <w:t xml:space="preserve">unzione di configurazione su tutti i router che risulta in un processo attraverso il quale i router dinamicamente si scambiano info sul network, così che possano imparare tutte le </w:t>
      </w:r>
      <w:proofErr w:type="spellStart"/>
      <w:r>
        <w:t>routes</w:t>
      </w:r>
      <w:proofErr w:type="spellEnd"/>
      <w:r>
        <w:t>.</w:t>
      </w:r>
    </w:p>
    <w:p w14:paraId="5048EE92" w14:textId="193492AB" w:rsidR="00D13AFB" w:rsidRDefault="00D13AFB" w:rsidP="00D13AFB">
      <w:pPr>
        <w:tabs>
          <w:tab w:val="left" w:pos="5450"/>
        </w:tabs>
      </w:pPr>
    </w:p>
    <w:p w14:paraId="10EB6F35" w14:textId="0ADA9685" w:rsidR="00E62160" w:rsidRDefault="00E62160" w:rsidP="00D13AFB">
      <w:pPr>
        <w:tabs>
          <w:tab w:val="left" w:pos="5450"/>
        </w:tabs>
      </w:pPr>
      <w:r>
        <w:t xml:space="preserve">I router automaticamente aggiungono </w:t>
      </w:r>
      <w:proofErr w:type="spellStart"/>
      <w:r>
        <w:t>routes</w:t>
      </w:r>
      <w:proofErr w:type="spellEnd"/>
      <w:r>
        <w:t xml:space="preserve"> alla propria </w:t>
      </w:r>
      <w:proofErr w:type="spellStart"/>
      <w:r>
        <w:t>routing</w:t>
      </w:r>
      <w:proofErr w:type="spellEnd"/>
      <w:r>
        <w:t xml:space="preserve"> </w:t>
      </w:r>
      <w:proofErr w:type="spellStart"/>
      <w:r>
        <w:t>table</w:t>
      </w:r>
      <w:proofErr w:type="spellEnd"/>
      <w:r>
        <w:t xml:space="preserve"> per le </w:t>
      </w:r>
      <w:proofErr w:type="spellStart"/>
      <w:r>
        <w:t>subnet</w:t>
      </w:r>
      <w:proofErr w:type="spellEnd"/>
      <w:r>
        <w:t xml:space="preserve"> connesse all’interfaccia assumendo che i due punti seguenti siano veri:</w:t>
      </w:r>
    </w:p>
    <w:p w14:paraId="7ECD2748" w14:textId="094FCC45" w:rsidR="00E62160" w:rsidRPr="00E62160" w:rsidRDefault="00E62160" w:rsidP="00712B39">
      <w:pPr>
        <w:pStyle w:val="Paragrafoelenco"/>
        <w:numPr>
          <w:ilvl w:val="0"/>
          <w:numId w:val="39"/>
        </w:numPr>
        <w:tabs>
          <w:tab w:val="left" w:pos="5450"/>
        </w:tabs>
        <w:rPr>
          <w:b/>
          <w:bCs/>
          <w:lang w:val="en-US"/>
        </w:rPr>
      </w:pPr>
      <w:proofErr w:type="spellStart"/>
      <w:r w:rsidRPr="00E62160">
        <w:rPr>
          <w:lang w:val="en-US"/>
        </w:rPr>
        <w:t>L’interfaccia</w:t>
      </w:r>
      <w:proofErr w:type="spellEnd"/>
      <w:r w:rsidRPr="00E62160">
        <w:rPr>
          <w:lang w:val="en-US"/>
        </w:rPr>
        <w:t xml:space="preserve"> è in working (up/up)</w:t>
      </w:r>
    </w:p>
    <w:p w14:paraId="555C2651" w14:textId="4DFADD4E" w:rsidR="00E62160" w:rsidRPr="00E62160" w:rsidRDefault="00E62160" w:rsidP="00712B39">
      <w:pPr>
        <w:pStyle w:val="Paragrafoelenco"/>
        <w:numPr>
          <w:ilvl w:val="0"/>
          <w:numId w:val="39"/>
        </w:numPr>
        <w:tabs>
          <w:tab w:val="left" w:pos="5450"/>
        </w:tabs>
        <w:rPr>
          <w:b/>
          <w:bCs/>
        </w:rPr>
      </w:pPr>
      <w:r w:rsidRPr="00E62160">
        <w:t xml:space="preserve">L’interfaccia ha un IP </w:t>
      </w:r>
      <w:proofErr w:type="spellStart"/>
      <w:r w:rsidRPr="00E62160">
        <w:t>address</w:t>
      </w:r>
      <w:proofErr w:type="spellEnd"/>
      <w:r w:rsidRPr="00E62160">
        <w:t xml:space="preserve"> a</w:t>
      </w:r>
      <w:r>
        <w:t xml:space="preserve">ssegnata con il comando </w:t>
      </w:r>
      <w:proofErr w:type="spellStart"/>
      <w:r>
        <w:t>ip</w:t>
      </w:r>
      <w:proofErr w:type="spellEnd"/>
      <w:r>
        <w:t xml:space="preserve"> </w:t>
      </w:r>
      <w:proofErr w:type="spellStart"/>
      <w:r>
        <w:t>address</w:t>
      </w:r>
      <w:proofErr w:type="spellEnd"/>
      <w:r>
        <w:t>.</w:t>
      </w:r>
    </w:p>
    <w:p w14:paraId="2C08DAD2" w14:textId="4DF7C5A5" w:rsidR="00E62160" w:rsidRDefault="00E62160" w:rsidP="00E62160">
      <w:pPr>
        <w:tabs>
          <w:tab w:val="left" w:pos="5450"/>
        </w:tabs>
      </w:pPr>
      <w:r>
        <w:t xml:space="preserve">I router ovviamente devono conoscere il numero di </w:t>
      </w:r>
      <w:proofErr w:type="spellStart"/>
      <w:r>
        <w:t>subnet</w:t>
      </w:r>
      <w:proofErr w:type="spellEnd"/>
      <w:r>
        <w:t xml:space="preserve"> connesse alla propria interfaccia cosi che possano </w:t>
      </w:r>
      <w:proofErr w:type="spellStart"/>
      <w:r>
        <w:t>rootargli</w:t>
      </w:r>
      <w:proofErr w:type="spellEnd"/>
      <w:r>
        <w:t xml:space="preserve"> i </w:t>
      </w:r>
      <w:proofErr w:type="spellStart"/>
      <w:r>
        <w:t>packets</w:t>
      </w:r>
      <w:proofErr w:type="spellEnd"/>
      <w:r>
        <w:t xml:space="preserve">. Applicano inoltre un po’ di matematica partendo dall’IP </w:t>
      </w:r>
      <w:proofErr w:type="spellStart"/>
      <w:r>
        <w:t>Address</w:t>
      </w:r>
      <w:proofErr w:type="spellEnd"/>
      <w:r>
        <w:t>/</w:t>
      </w:r>
      <w:proofErr w:type="spellStart"/>
      <w:r>
        <w:t>Mask</w:t>
      </w:r>
      <w:proofErr w:type="spellEnd"/>
      <w:r>
        <w:t xml:space="preserve"> delle interfacce per calcolare i </w:t>
      </w:r>
      <w:proofErr w:type="spellStart"/>
      <w:r>
        <w:t>subnet</w:t>
      </w:r>
      <w:proofErr w:type="spellEnd"/>
      <w:r>
        <w:t xml:space="preserve"> ID cosi che il router possa includere una </w:t>
      </w:r>
      <w:proofErr w:type="spellStart"/>
      <w:r>
        <w:t>Connected</w:t>
      </w:r>
      <w:proofErr w:type="spellEnd"/>
      <w:r>
        <w:t xml:space="preserve"> </w:t>
      </w:r>
      <w:proofErr w:type="spellStart"/>
      <w:r>
        <w:t>Route</w:t>
      </w:r>
      <w:proofErr w:type="spellEnd"/>
      <w:r>
        <w:t xml:space="preserve"> corrispondente ad ogni interfaccia della </w:t>
      </w:r>
      <w:proofErr w:type="spellStart"/>
      <w:r>
        <w:t>routing</w:t>
      </w:r>
      <w:proofErr w:type="spellEnd"/>
      <w:r>
        <w:t xml:space="preserve"> </w:t>
      </w:r>
      <w:proofErr w:type="spellStart"/>
      <w:r>
        <w:t>table</w:t>
      </w:r>
      <w:proofErr w:type="spellEnd"/>
      <w:r>
        <w:t xml:space="preserve">. </w:t>
      </w:r>
    </w:p>
    <w:p w14:paraId="1D185E46" w14:textId="7AB2A670" w:rsidR="00A76F9F" w:rsidRDefault="00E62160" w:rsidP="00E62160">
      <w:pPr>
        <w:tabs>
          <w:tab w:val="left" w:pos="5450"/>
        </w:tabs>
      </w:pPr>
      <w:r w:rsidRPr="00E62160">
        <w:rPr>
          <w:b/>
          <w:bCs/>
        </w:rPr>
        <w:t xml:space="preserve">ARP </w:t>
      </w:r>
      <w:proofErr w:type="spellStart"/>
      <w:r w:rsidRPr="00E62160">
        <w:rPr>
          <w:b/>
          <w:bCs/>
        </w:rPr>
        <w:t>Table</w:t>
      </w:r>
      <w:proofErr w:type="spellEnd"/>
      <w:r>
        <w:t xml:space="preserve">: elenca gli IP e i corrispondenti MAC degli </w:t>
      </w:r>
      <w:proofErr w:type="spellStart"/>
      <w:r>
        <w:t>host</w:t>
      </w:r>
      <w:proofErr w:type="spellEnd"/>
      <w:r>
        <w:t xml:space="preserve"> connessi alla stessa </w:t>
      </w:r>
      <w:proofErr w:type="spellStart"/>
      <w:r>
        <w:t>subnet</w:t>
      </w:r>
      <w:proofErr w:type="spellEnd"/>
      <w:r>
        <w:t xml:space="preserve"> del router. Quando si invia un </w:t>
      </w:r>
      <w:proofErr w:type="spellStart"/>
      <w:r>
        <w:t>packet</w:t>
      </w:r>
      <w:proofErr w:type="spellEnd"/>
      <w:r>
        <w:t xml:space="preserve"> ad un </w:t>
      </w:r>
      <w:proofErr w:type="spellStart"/>
      <w:r>
        <w:t>host</w:t>
      </w:r>
      <w:proofErr w:type="spellEnd"/>
      <w:r>
        <w:t xml:space="preserve"> della stessa </w:t>
      </w:r>
      <w:proofErr w:type="spellStart"/>
      <w:r>
        <w:t>subnet</w:t>
      </w:r>
      <w:proofErr w:type="spellEnd"/>
      <w:r>
        <w:t xml:space="preserve"> il router usa i MAC che trova nella propria ARP </w:t>
      </w:r>
      <w:proofErr w:type="spellStart"/>
      <w:r>
        <w:t>Table</w:t>
      </w:r>
      <w:proofErr w:type="spellEnd"/>
      <w:r w:rsidR="00A76F9F">
        <w:t>.</w:t>
      </w:r>
    </w:p>
    <w:p w14:paraId="40035616" w14:textId="77777777" w:rsidR="00A76F9F" w:rsidRDefault="00A76F9F" w:rsidP="00E62160">
      <w:pPr>
        <w:tabs>
          <w:tab w:val="left" w:pos="5450"/>
        </w:tabs>
      </w:pPr>
      <w:r>
        <w:t xml:space="preserve">Se il router vuole inviare un </w:t>
      </w:r>
      <w:proofErr w:type="spellStart"/>
      <w:r>
        <w:t>packet</w:t>
      </w:r>
      <w:proofErr w:type="spellEnd"/>
      <w:r>
        <w:t xml:space="preserve"> ad un IP sulla sua stessa </w:t>
      </w:r>
      <w:proofErr w:type="spellStart"/>
      <w:r>
        <w:t>subnet</w:t>
      </w:r>
      <w:proofErr w:type="spellEnd"/>
      <w:r>
        <w:t xml:space="preserve"> ma non trova il MAC nella </w:t>
      </w:r>
      <w:proofErr w:type="spellStart"/>
      <w:r>
        <w:t>table</w:t>
      </w:r>
      <w:proofErr w:type="spellEnd"/>
      <w:r>
        <w:t xml:space="preserve">, il router userà gli ARP Message per impararne il MAC. Tutte le entries della ARP hanno un timer che mostra da quanto sono in tabella. Dopo 240 min di inutilizzo vengono eliminati, se vengono usate il timer viene </w:t>
      </w:r>
      <w:proofErr w:type="spellStart"/>
      <w:r>
        <w:t>risettato</w:t>
      </w:r>
      <w:proofErr w:type="spellEnd"/>
      <w:r>
        <w:t xml:space="preserve"> a 0. </w:t>
      </w:r>
    </w:p>
    <w:p w14:paraId="762052BE" w14:textId="596A22F1" w:rsidR="00A76F9F" w:rsidRDefault="00E92532" w:rsidP="00E62160">
      <w:pPr>
        <w:tabs>
          <w:tab w:val="left" w:pos="5450"/>
        </w:tabs>
      </w:pPr>
      <w:r>
        <w:lastRenderedPageBreak/>
        <w:t xml:space="preserve">  </w:t>
      </w:r>
      <w:r w:rsidR="00A76F9F" w:rsidRPr="00A76F9F">
        <w:rPr>
          <w:b/>
          <w:bCs/>
        </w:rPr>
        <w:t xml:space="preserve">clear </w:t>
      </w:r>
      <w:proofErr w:type="spellStart"/>
      <w:r w:rsidR="00A76F9F" w:rsidRPr="00A76F9F">
        <w:rPr>
          <w:b/>
          <w:bCs/>
        </w:rPr>
        <w:t>ip</w:t>
      </w:r>
      <w:proofErr w:type="spellEnd"/>
      <w:r w:rsidR="00A76F9F" w:rsidRPr="00A76F9F">
        <w:rPr>
          <w:b/>
          <w:bCs/>
        </w:rPr>
        <w:t xml:space="preserve"> </w:t>
      </w:r>
      <w:proofErr w:type="spellStart"/>
      <w:r w:rsidR="00A76F9F" w:rsidRPr="00A76F9F">
        <w:rPr>
          <w:b/>
          <w:bCs/>
        </w:rPr>
        <w:t>arp</w:t>
      </w:r>
      <w:proofErr w:type="spellEnd"/>
      <w:r w:rsidR="00A76F9F" w:rsidRPr="00A76F9F">
        <w:rPr>
          <w:b/>
          <w:bCs/>
        </w:rPr>
        <w:t xml:space="preserve"> “</w:t>
      </w:r>
      <w:proofErr w:type="spellStart"/>
      <w:r w:rsidR="00A76F9F" w:rsidRPr="00A76F9F">
        <w:rPr>
          <w:b/>
          <w:bCs/>
          <w:i/>
          <w:iCs/>
        </w:rPr>
        <w:t>ip</w:t>
      </w:r>
      <w:proofErr w:type="spellEnd"/>
      <w:r w:rsidR="00A76F9F" w:rsidRPr="00A76F9F">
        <w:rPr>
          <w:b/>
          <w:bCs/>
          <w:i/>
          <w:iCs/>
        </w:rPr>
        <w:t xml:space="preserve"> </w:t>
      </w:r>
      <w:proofErr w:type="spellStart"/>
      <w:r w:rsidR="00A76F9F" w:rsidRPr="00A76F9F">
        <w:rPr>
          <w:b/>
          <w:bCs/>
          <w:i/>
          <w:iCs/>
        </w:rPr>
        <w:t>address</w:t>
      </w:r>
      <w:proofErr w:type="spellEnd"/>
      <w:r w:rsidR="00A76F9F" w:rsidRPr="00A76F9F">
        <w:t xml:space="preserve">” – cancella </w:t>
      </w:r>
      <w:r w:rsidR="00A76F9F">
        <w:t>una specifica entries</w:t>
      </w:r>
      <w:r w:rsidR="00A76F9F" w:rsidRPr="00A76F9F">
        <w:t xml:space="preserve"> di quel</w:t>
      </w:r>
      <w:r w:rsidR="00A76F9F">
        <w:t>la tabella.</w:t>
      </w:r>
    </w:p>
    <w:p w14:paraId="5B91929E" w14:textId="5CC5B597" w:rsidR="00A76F9F" w:rsidRDefault="00A76F9F" w:rsidP="00E62160">
      <w:pPr>
        <w:tabs>
          <w:tab w:val="left" w:pos="5450"/>
        </w:tabs>
      </w:pPr>
    </w:p>
    <w:p w14:paraId="27D4558C" w14:textId="2C1A7F82" w:rsidR="00C6265C" w:rsidRDefault="008C2C7E" w:rsidP="00E62160">
      <w:pPr>
        <w:tabs>
          <w:tab w:val="left" w:pos="5450"/>
        </w:tabs>
        <w:rPr>
          <w:b/>
          <w:bCs/>
          <w:sz w:val="26"/>
          <w:szCs w:val="26"/>
        </w:rPr>
      </w:pPr>
      <w:r>
        <w:rPr>
          <w:noProof/>
        </w:rPr>
        <w:drawing>
          <wp:anchor distT="0" distB="0" distL="114300" distR="114300" simplePos="0" relativeHeight="251759616" behindDoc="0" locked="0" layoutInCell="1" allowOverlap="1" wp14:anchorId="0FBA156F" wp14:editId="5156ECA1">
            <wp:simplePos x="0" y="0"/>
            <wp:positionH relativeFrom="margin">
              <wp:posOffset>-275590</wp:posOffset>
            </wp:positionH>
            <wp:positionV relativeFrom="paragraph">
              <wp:posOffset>370205</wp:posOffset>
            </wp:positionV>
            <wp:extent cx="3937635" cy="2279650"/>
            <wp:effectExtent l="0" t="0" r="5715" b="635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37635" cy="2279650"/>
                    </a:xfrm>
                    <a:prstGeom prst="rect">
                      <a:avLst/>
                    </a:prstGeom>
                  </pic:spPr>
                </pic:pic>
              </a:graphicData>
            </a:graphic>
            <wp14:sizeRelH relativeFrom="page">
              <wp14:pctWidth>0</wp14:pctWidth>
            </wp14:sizeRelH>
            <wp14:sizeRelV relativeFrom="page">
              <wp14:pctHeight>0</wp14:pctHeight>
            </wp14:sizeRelV>
          </wp:anchor>
        </w:drawing>
      </w:r>
      <w:r w:rsidR="00C6265C" w:rsidRPr="00C6265C">
        <w:rPr>
          <w:b/>
          <w:bCs/>
          <w:sz w:val="26"/>
          <w:szCs w:val="26"/>
        </w:rPr>
        <w:t xml:space="preserve">Configurare </w:t>
      </w:r>
      <w:proofErr w:type="spellStart"/>
      <w:r w:rsidR="00C6265C" w:rsidRPr="00C6265C">
        <w:rPr>
          <w:b/>
          <w:bCs/>
          <w:sz w:val="26"/>
          <w:szCs w:val="26"/>
        </w:rPr>
        <w:t>Static</w:t>
      </w:r>
      <w:proofErr w:type="spellEnd"/>
      <w:r w:rsidR="00C6265C" w:rsidRPr="00C6265C">
        <w:rPr>
          <w:b/>
          <w:bCs/>
          <w:sz w:val="26"/>
          <w:szCs w:val="26"/>
        </w:rPr>
        <w:t xml:space="preserve"> </w:t>
      </w:r>
      <w:proofErr w:type="spellStart"/>
      <w:r w:rsidR="00C6265C" w:rsidRPr="00C6265C">
        <w:rPr>
          <w:b/>
          <w:bCs/>
          <w:sz w:val="26"/>
          <w:szCs w:val="26"/>
        </w:rPr>
        <w:t>Route</w:t>
      </w:r>
      <w:proofErr w:type="spellEnd"/>
      <w:r w:rsidR="00C6265C">
        <w:rPr>
          <w:b/>
          <w:bCs/>
          <w:sz w:val="26"/>
          <w:szCs w:val="26"/>
        </w:rPr>
        <w:tab/>
      </w:r>
    </w:p>
    <w:p w14:paraId="093E0697" w14:textId="6B9E1F0F" w:rsidR="00C6265C" w:rsidRDefault="00C6265C" w:rsidP="00E62160">
      <w:pPr>
        <w:tabs>
          <w:tab w:val="left" w:pos="5450"/>
        </w:tabs>
      </w:pPr>
      <w:r>
        <w:t xml:space="preserve">Le </w:t>
      </w:r>
      <w:proofErr w:type="spellStart"/>
      <w:r>
        <w:t>Static</w:t>
      </w:r>
      <w:proofErr w:type="spellEnd"/>
      <w:r>
        <w:t xml:space="preserve"> </w:t>
      </w:r>
      <w:proofErr w:type="spellStart"/>
      <w:r>
        <w:t>Route</w:t>
      </w:r>
      <w:proofErr w:type="spellEnd"/>
      <w:r>
        <w:t xml:space="preserve"> sono </w:t>
      </w:r>
      <w:proofErr w:type="spellStart"/>
      <w:r>
        <w:t>route</w:t>
      </w:r>
      <w:proofErr w:type="spellEnd"/>
      <w:r>
        <w:t xml:space="preserve"> configurate manualmente tramite il comando:</w:t>
      </w:r>
    </w:p>
    <w:p w14:paraId="1E364C06" w14:textId="290007E1" w:rsidR="00C6265C" w:rsidRDefault="00C6265C" w:rsidP="00E62160">
      <w:pPr>
        <w:tabs>
          <w:tab w:val="left" w:pos="5450"/>
        </w:tabs>
        <w:rPr>
          <w:lang w:val="en-US"/>
        </w:rPr>
      </w:pPr>
      <w:r w:rsidRPr="008C2C7E">
        <w:t xml:space="preserve"> </w:t>
      </w:r>
      <w:proofErr w:type="spellStart"/>
      <w:r w:rsidRPr="00C6265C">
        <w:rPr>
          <w:b/>
          <w:bCs/>
          <w:lang w:val="en-US"/>
        </w:rPr>
        <w:t>ip</w:t>
      </w:r>
      <w:proofErr w:type="spellEnd"/>
      <w:r w:rsidRPr="00C6265C">
        <w:rPr>
          <w:b/>
          <w:bCs/>
          <w:lang w:val="en-US"/>
        </w:rPr>
        <w:t xml:space="preserve"> route “</w:t>
      </w:r>
      <w:r w:rsidRPr="00C6265C">
        <w:rPr>
          <w:b/>
          <w:bCs/>
          <w:i/>
          <w:iCs/>
          <w:lang w:val="en-US"/>
        </w:rPr>
        <w:t>subnet</w:t>
      </w:r>
      <w:r>
        <w:rPr>
          <w:b/>
          <w:bCs/>
          <w:i/>
          <w:iCs/>
          <w:lang w:val="en-US"/>
        </w:rPr>
        <w:t xml:space="preserve">, </w:t>
      </w:r>
      <w:r w:rsidRPr="00C6265C">
        <w:rPr>
          <w:b/>
          <w:bCs/>
          <w:i/>
          <w:iCs/>
          <w:lang w:val="en-US"/>
        </w:rPr>
        <w:t>mask</w:t>
      </w:r>
      <w:r>
        <w:rPr>
          <w:b/>
          <w:bCs/>
          <w:i/>
          <w:iCs/>
          <w:lang w:val="en-US"/>
        </w:rPr>
        <w:t>”</w:t>
      </w:r>
      <w:r w:rsidRPr="00C6265C">
        <w:rPr>
          <w:b/>
          <w:bCs/>
          <w:i/>
          <w:iCs/>
          <w:lang w:val="en-US"/>
        </w:rPr>
        <w:t xml:space="preserve"> </w:t>
      </w:r>
      <w:r>
        <w:rPr>
          <w:b/>
          <w:bCs/>
          <w:i/>
          <w:iCs/>
          <w:lang w:val="en-US"/>
        </w:rPr>
        <w:t>+ “</w:t>
      </w:r>
      <w:r w:rsidRPr="00C6265C">
        <w:rPr>
          <w:b/>
          <w:bCs/>
          <w:i/>
          <w:iCs/>
          <w:lang w:val="en-US"/>
        </w:rPr>
        <w:t>outgoing interface</w:t>
      </w:r>
      <w:r>
        <w:rPr>
          <w:b/>
          <w:bCs/>
          <w:i/>
          <w:iCs/>
          <w:lang w:val="en-US"/>
        </w:rPr>
        <w:t xml:space="preserve"> / next hop </w:t>
      </w:r>
      <w:proofErr w:type="spellStart"/>
      <w:r>
        <w:rPr>
          <w:b/>
          <w:bCs/>
          <w:i/>
          <w:iCs/>
          <w:lang w:val="en-US"/>
        </w:rPr>
        <w:t>ip</w:t>
      </w:r>
      <w:proofErr w:type="spellEnd"/>
      <w:r w:rsidRPr="00C6265C">
        <w:rPr>
          <w:b/>
          <w:bCs/>
          <w:lang w:val="en-US"/>
        </w:rPr>
        <w:t xml:space="preserve">” </w:t>
      </w:r>
      <w:r w:rsidRPr="00C6265C">
        <w:rPr>
          <w:lang w:val="en-US"/>
        </w:rPr>
        <w:t>.</w:t>
      </w:r>
    </w:p>
    <w:p w14:paraId="20B5ED61" w14:textId="558C0568" w:rsidR="00C6265C" w:rsidRDefault="00C6265C" w:rsidP="00E62160">
      <w:pPr>
        <w:tabs>
          <w:tab w:val="left" w:pos="5450"/>
        </w:tabs>
      </w:pPr>
      <w:r w:rsidRPr="00C6265C">
        <w:t xml:space="preserve">Le </w:t>
      </w:r>
      <w:proofErr w:type="spellStart"/>
      <w:r w:rsidRPr="00C6265C">
        <w:t>Static</w:t>
      </w:r>
      <w:proofErr w:type="spellEnd"/>
      <w:r w:rsidRPr="00C6265C">
        <w:t xml:space="preserve"> sono considerate Network </w:t>
      </w:r>
      <w:proofErr w:type="spellStart"/>
      <w:r w:rsidRPr="00C6265C">
        <w:t>R</w:t>
      </w:r>
      <w:r>
        <w:t>oute</w:t>
      </w:r>
      <w:proofErr w:type="spellEnd"/>
      <w:r>
        <w:t xml:space="preserve"> </w:t>
      </w:r>
      <w:r w:rsidR="008C2C7E">
        <w:t xml:space="preserve">quando l’IP usato nel comando si riferisce ad una </w:t>
      </w:r>
      <w:proofErr w:type="spellStart"/>
      <w:r w:rsidR="008C2C7E">
        <w:t>subnet</w:t>
      </w:r>
      <w:proofErr w:type="spellEnd"/>
      <w:r w:rsidR="008C2C7E">
        <w:t xml:space="preserve"> oppure ad un intero network di classe A, B o C. </w:t>
      </w:r>
    </w:p>
    <w:p w14:paraId="571B161B" w14:textId="54D6C5B7" w:rsidR="008C2C7E" w:rsidRDefault="008C2C7E" w:rsidP="00E62160">
      <w:pPr>
        <w:tabs>
          <w:tab w:val="left" w:pos="5450"/>
        </w:tabs>
      </w:pPr>
      <w:r>
        <w:t xml:space="preserve">Al contrario le Host </w:t>
      </w:r>
      <w:proofErr w:type="spellStart"/>
      <w:r>
        <w:t>Route</w:t>
      </w:r>
      <w:proofErr w:type="spellEnd"/>
      <w:r>
        <w:t xml:space="preserve"> definiscono nell’IP del comando l’IP </w:t>
      </w:r>
      <w:proofErr w:type="spellStart"/>
      <w:r>
        <w:t>address</w:t>
      </w:r>
      <w:proofErr w:type="spellEnd"/>
      <w:r>
        <w:t xml:space="preserve"> di un singolo </w:t>
      </w:r>
      <w:proofErr w:type="spellStart"/>
      <w:r>
        <w:t>host</w:t>
      </w:r>
      <w:proofErr w:type="spellEnd"/>
      <w:r>
        <w:t>.</w:t>
      </w:r>
    </w:p>
    <w:p w14:paraId="5540BF3B" w14:textId="77777777" w:rsidR="008C2C7E" w:rsidRDefault="008C2C7E" w:rsidP="00E62160">
      <w:pPr>
        <w:tabs>
          <w:tab w:val="left" w:pos="5450"/>
        </w:tabs>
      </w:pPr>
    </w:p>
    <w:p w14:paraId="2BC616A0" w14:textId="325E5113" w:rsidR="008C2C7E" w:rsidRDefault="008C2C7E" w:rsidP="00E62160">
      <w:pPr>
        <w:tabs>
          <w:tab w:val="left" w:pos="5450"/>
        </w:tabs>
      </w:pPr>
      <w:r>
        <w:t xml:space="preserve">Con il comando </w:t>
      </w:r>
      <w:r w:rsidRPr="008C2C7E">
        <w:rPr>
          <w:b/>
          <w:bCs/>
        </w:rPr>
        <w:t xml:space="preserve">show </w:t>
      </w:r>
      <w:proofErr w:type="spellStart"/>
      <w:r w:rsidRPr="008C2C7E">
        <w:rPr>
          <w:b/>
          <w:bCs/>
        </w:rPr>
        <w:t>ip</w:t>
      </w:r>
      <w:proofErr w:type="spellEnd"/>
      <w:r w:rsidRPr="008C2C7E">
        <w:rPr>
          <w:b/>
          <w:bCs/>
        </w:rPr>
        <w:t xml:space="preserve"> </w:t>
      </w:r>
      <w:proofErr w:type="spellStart"/>
      <w:r w:rsidRPr="008C2C7E">
        <w:rPr>
          <w:b/>
          <w:bCs/>
        </w:rPr>
        <w:t>route</w:t>
      </w:r>
      <w:proofErr w:type="spellEnd"/>
      <w:r w:rsidRPr="008C2C7E">
        <w:rPr>
          <w:b/>
          <w:bCs/>
        </w:rPr>
        <w:t xml:space="preserve"> </w:t>
      </w:r>
      <w:proofErr w:type="spellStart"/>
      <w:r w:rsidRPr="008C2C7E">
        <w:rPr>
          <w:b/>
          <w:bCs/>
        </w:rPr>
        <w:t>static</w:t>
      </w:r>
      <w:proofErr w:type="spellEnd"/>
      <w:r>
        <w:t xml:space="preserve"> vengono mostrate alcune statistiche delle </w:t>
      </w:r>
      <w:proofErr w:type="spellStart"/>
      <w:r>
        <w:t>route</w:t>
      </w:r>
      <w:proofErr w:type="spellEnd"/>
      <w:r>
        <w:t xml:space="preserve"> imparate.</w:t>
      </w:r>
    </w:p>
    <w:p w14:paraId="6EF9E1B5" w14:textId="77777777" w:rsidR="00005E94" w:rsidRDefault="00005E94" w:rsidP="00E62160">
      <w:pPr>
        <w:tabs>
          <w:tab w:val="left" w:pos="5450"/>
        </w:tabs>
        <w:rPr>
          <w:b/>
          <w:bCs/>
          <w:sz w:val="26"/>
          <w:szCs w:val="26"/>
        </w:rPr>
      </w:pPr>
    </w:p>
    <w:p w14:paraId="0154CE22" w14:textId="0354D0E6" w:rsidR="008C2C7E" w:rsidRDefault="00005E94" w:rsidP="00E62160">
      <w:pPr>
        <w:tabs>
          <w:tab w:val="left" w:pos="5450"/>
        </w:tabs>
        <w:rPr>
          <w:b/>
          <w:bCs/>
          <w:sz w:val="26"/>
          <w:szCs w:val="26"/>
        </w:rPr>
      </w:pPr>
      <w:proofErr w:type="spellStart"/>
      <w:r w:rsidRPr="00005E94">
        <w:rPr>
          <w:b/>
          <w:bCs/>
          <w:sz w:val="26"/>
          <w:szCs w:val="26"/>
        </w:rPr>
        <w:t>Static</w:t>
      </w:r>
      <w:proofErr w:type="spellEnd"/>
      <w:r w:rsidRPr="00005E94">
        <w:rPr>
          <w:b/>
          <w:bCs/>
          <w:sz w:val="26"/>
          <w:szCs w:val="26"/>
        </w:rPr>
        <w:t xml:space="preserve"> Host </w:t>
      </w:r>
      <w:proofErr w:type="spellStart"/>
      <w:r w:rsidRPr="00005E94">
        <w:rPr>
          <w:b/>
          <w:bCs/>
          <w:sz w:val="26"/>
          <w:szCs w:val="26"/>
        </w:rPr>
        <w:t>Route</w:t>
      </w:r>
      <w:proofErr w:type="spellEnd"/>
    </w:p>
    <w:p w14:paraId="67DEA9A5" w14:textId="16005386" w:rsidR="00005E94" w:rsidRDefault="00005E94" w:rsidP="00E62160">
      <w:pPr>
        <w:tabs>
          <w:tab w:val="left" w:pos="5450"/>
        </w:tabs>
      </w:pPr>
      <w:r>
        <w:rPr>
          <w:noProof/>
        </w:rPr>
        <w:drawing>
          <wp:anchor distT="0" distB="0" distL="114300" distR="114300" simplePos="0" relativeHeight="251760640" behindDoc="0" locked="0" layoutInCell="1" allowOverlap="1" wp14:anchorId="412B888B" wp14:editId="0C967A27">
            <wp:simplePos x="0" y="0"/>
            <wp:positionH relativeFrom="column">
              <wp:posOffset>-135890</wp:posOffset>
            </wp:positionH>
            <wp:positionV relativeFrom="paragraph">
              <wp:posOffset>379730</wp:posOffset>
            </wp:positionV>
            <wp:extent cx="3312242" cy="381000"/>
            <wp:effectExtent l="0" t="0" r="254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12242" cy="381000"/>
                    </a:xfrm>
                    <a:prstGeom prst="rect">
                      <a:avLst/>
                    </a:prstGeom>
                  </pic:spPr>
                </pic:pic>
              </a:graphicData>
            </a:graphic>
            <wp14:sizeRelH relativeFrom="page">
              <wp14:pctWidth>0</wp14:pctWidth>
            </wp14:sizeRelH>
            <wp14:sizeRelV relativeFrom="page">
              <wp14:pctHeight>0</wp14:pctHeight>
            </wp14:sizeRelV>
          </wp:anchor>
        </w:drawing>
      </w:r>
      <w:r>
        <w:t xml:space="preserve">Un ingegnere potrebbe voler usare una </w:t>
      </w:r>
      <w:proofErr w:type="spellStart"/>
      <w:r>
        <w:t>Static</w:t>
      </w:r>
      <w:proofErr w:type="spellEnd"/>
      <w:r>
        <w:t xml:space="preserve"> </w:t>
      </w:r>
      <w:proofErr w:type="spellStart"/>
      <w:r>
        <w:t>Route</w:t>
      </w:r>
      <w:proofErr w:type="spellEnd"/>
      <w:r>
        <w:t xml:space="preserve"> per inviare tutti i pacchetti diretti ad un </w:t>
      </w:r>
      <w:proofErr w:type="spellStart"/>
      <w:r>
        <w:t>host</w:t>
      </w:r>
      <w:proofErr w:type="spellEnd"/>
      <w:r>
        <w:t xml:space="preserve">, attraverso un percorso specifico, con il resto del traffico di quella </w:t>
      </w:r>
      <w:proofErr w:type="spellStart"/>
      <w:r>
        <w:t>subnet</w:t>
      </w:r>
      <w:proofErr w:type="spellEnd"/>
      <w:r>
        <w:t xml:space="preserve"> che scorre su altri percorsi.</w:t>
      </w:r>
    </w:p>
    <w:p w14:paraId="0197206C" w14:textId="75CDD17E" w:rsidR="00005E94" w:rsidRDefault="00005E94" w:rsidP="00E62160">
      <w:pPr>
        <w:tabs>
          <w:tab w:val="left" w:pos="5450"/>
        </w:tabs>
      </w:pPr>
      <w:r>
        <w:t xml:space="preserve">In questo esempio (&lt;) se un pacchetto inviato a 10.1.1.9 arrivasse al router, controllerebbe entrambe le </w:t>
      </w:r>
      <w:proofErr w:type="spellStart"/>
      <w:r>
        <w:t>routes</w:t>
      </w:r>
      <w:proofErr w:type="spellEnd"/>
      <w:r>
        <w:t xml:space="preserve">. Quando questo accade i router usano la </w:t>
      </w:r>
      <w:proofErr w:type="spellStart"/>
      <w:r w:rsidRPr="00005E94">
        <w:rPr>
          <w:b/>
          <w:bCs/>
        </w:rPr>
        <w:t>most</w:t>
      </w:r>
      <w:proofErr w:type="spellEnd"/>
      <w:r w:rsidRPr="00005E94">
        <w:rPr>
          <w:b/>
          <w:bCs/>
        </w:rPr>
        <w:t xml:space="preserve"> </w:t>
      </w:r>
      <w:proofErr w:type="spellStart"/>
      <w:r w:rsidRPr="00005E94">
        <w:rPr>
          <w:b/>
          <w:bCs/>
        </w:rPr>
        <w:t>specific</w:t>
      </w:r>
      <w:proofErr w:type="spellEnd"/>
      <w:r w:rsidRPr="00005E94">
        <w:rPr>
          <w:b/>
          <w:bCs/>
        </w:rPr>
        <w:t xml:space="preserve"> </w:t>
      </w:r>
      <w:proofErr w:type="spellStart"/>
      <w:r w:rsidRPr="00005E94">
        <w:rPr>
          <w:b/>
          <w:bCs/>
        </w:rPr>
        <w:t>route</w:t>
      </w:r>
      <w:proofErr w:type="spellEnd"/>
      <w:r>
        <w:rPr>
          <w:b/>
          <w:bCs/>
        </w:rPr>
        <w:t xml:space="preserve"> </w:t>
      </w:r>
      <w:r>
        <w:t xml:space="preserve">ovvero la </w:t>
      </w:r>
      <w:proofErr w:type="spellStart"/>
      <w:r>
        <w:t>route</w:t>
      </w:r>
      <w:proofErr w:type="spellEnd"/>
      <w:r>
        <w:t xml:space="preserve"> con il </w:t>
      </w:r>
      <w:proofErr w:type="spellStart"/>
      <w:r>
        <w:t>prefix</w:t>
      </w:r>
      <w:proofErr w:type="spellEnd"/>
      <w:r>
        <w:t xml:space="preserve"> più lungo, quindi in questo caso il </w:t>
      </w:r>
      <w:proofErr w:type="spellStart"/>
      <w:r>
        <w:t>packet</w:t>
      </w:r>
      <w:proofErr w:type="spellEnd"/>
      <w:r>
        <w:t xml:space="preserve"> sarebbe inviato all’IP 10.9.9.9 perché ha 255.255.255.255.</w:t>
      </w:r>
    </w:p>
    <w:p w14:paraId="73EAB366" w14:textId="0DF14E2A" w:rsidR="00005E94" w:rsidRDefault="00005E94" w:rsidP="00E62160">
      <w:pPr>
        <w:tabs>
          <w:tab w:val="left" w:pos="5450"/>
        </w:tabs>
      </w:pPr>
    </w:p>
    <w:p w14:paraId="7D504957" w14:textId="67CDDFBB" w:rsidR="00005E94" w:rsidRDefault="00005E94" w:rsidP="00E62160">
      <w:pPr>
        <w:tabs>
          <w:tab w:val="left" w:pos="5450"/>
        </w:tabs>
        <w:rPr>
          <w:b/>
          <w:bCs/>
          <w:sz w:val="26"/>
          <w:szCs w:val="26"/>
        </w:rPr>
      </w:pPr>
      <w:proofErr w:type="spellStart"/>
      <w:r w:rsidRPr="00005E94">
        <w:rPr>
          <w:b/>
          <w:bCs/>
          <w:sz w:val="26"/>
          <w:szCs w:val="26"/>
        </w:rPr>
        <w:t>Floating</w:t>
      </w:r>
      <w:proofErr w:type="spellEnd"/>
      <w:r w:rsidRPr="00005E94">
        <w:rPr>
          <w:b/>
          <w:bCs/>
          <w:sz w:val="26"/>
          <w:szCs w:val="26"/>
        </w:rPr>
        <w:t xml:space="preserve"> </w:t>
      </w:r>
      <w:proofErr w:type="spellStart"/>
      <w:r w:rsidRPr="00005E94">
        <w:rPr>
          <w:b/>
          <w:bCs/>
          <w:sz w:val="26"/>
          <w:szCs w:val="26"/>
        </w:rPr>
        <w:t>Static</w:t>
      </w:r>
      <w:proofErr w:type="spellEnd"/>
      <w:r w:rsidRPr="00005E94">
        <w:rPr>
          <w:b/>
          <w:bCs/>
          <w:sz w:val="26"/>
          <w:szCs w:val="26"/>
        </w:rPr>
        <w:t xml:space="preserve"> </w:t>
      </w:r>
      <w:proofErr w:type="spellStart"/>
      <w:r w:rsidRPr="00005E94">
        <w:rPr>
          <w:b/>
          <w:bCs/>
          <w:sz w:val="26"/>
          <w:szCs w:val="26"/>
        </w:rPr>
        <w:t>Route</w:t>
      </w:r>
      <w:proofErr w:type="spellEnd"/>
    </w:p>
    <w:p w14:paraId="1CAC71F4" w14:textId="600CF9EC" w:rsidR="00005E94" w:rsidRDefault="0018322C" w:rsidP="00E62160">
      <w:pPr>
        <w:tabs>
          <w:tab w:val="left" w:pos="5450"/>
        </w:tabs>
      </w:pPr>
      <w:r>
        <w:rPr>
          <w:noProof/>
        </w:rPr>
        <w:drawing>
          <wp:anchor distT="0" distB="0" distL="114300" distR="114300" simplePos="0" relativeHeight="251761664" behindDoc="0" locked="0" layoutInCell="1" allowOverlap="1" wp14:anchorId="2B276FDF" wp14:editId="2ADC29FB">
            <wp:simplePos x="0" y="0"/>
            <wp:positionH relativeFrom="column">
              <wp:posOffset>-204345</wp:posOffset>
            </wp:positionH>
            <wp:positionV relativeFrom="paragraph">
              <wp:posOffset>74295</wp:posOffset>
            </wp:positionV>
            <wp:extent cx="3803650" cy="1335895"/>
            <wp:effectExtent l="0" t="0" r="635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03650" cy="1335895"/>
                    </a:xfrm>
                    <a:prstGeom prst="rect">
                      <a:avLst/>
                    </a:prstGeom>
                  </pic:spPr>
                </pic:pic>
              </a:graphicData>
            </a:graphic>
            <wp14:sizeRelH relativeFrom="page">
              <wp14:pctWidth>0</wp14:pctWidth>
            </wp14:sizeRelH>
            <wp14:sizeRelV relativeFrom="page">
              <wp14:pctHeight>0</wp14:pctHeight>
            </wp14:sizeRelV>
          </wp:anchor>
        </w:drawing>
      </w:r>
      <w:r w:rsidR="00005E94">
        <w:t xml:space="preserve">Considera un caso in cui una </w:t>
      </w:r>
      <w:proofErr w:type="spellStart"/>
      <w:r w:rsidR="00005E94">
        <w:t>Static</w:t>
      </w:r>
      <w:proofErr w:type="spellEnd"/>
      <w:r w:rsidR="00005E94">
        <w:t xml:space="preserve"> </w:t>
      </w:r>
      <w:proofErr w:type="spellStart"/>
      <w:r w:rsidR="00005E94">
        <w:t>Route</w:t>
      </w:r>
      <w:proofErr w:type="spellEnd"/>
      <w:r w:rsidR="00005E94">
        <w:t xml:space="preserve"> compete con una </w:t>
      </w:r>
      <w:proofErr w:type="spellStart"/>
      <w:r w:rsidR="00005E94">
        <w:t>route</w:t>
      </w:r>
      <w:proofErr w:type="spellEnd"/>
      <w:r w:rsidR="00005E94">
        <w:t xml:space="preserve"> imparata dal </w:t>
      </w:r>
      <w:proofErr w:type="spellStart"/>
      <w:r w:rsidR="00005E94">
        <w:t>routing</w:t>
      </w:r>
      <w:proofErr w:type="spellEnd"/>
      <w:r w:rsidR="00005E94">
        <w:t xml:space="preserve"> </w:t>
      </w:r>
      <w:proofErr w:type="spellStart"/>
      <w:r w:rsidR="00005E94">
        <w:t>protocol</w:t>
      </w:r>
      <w:proofErr w:type="spellEnd"/>
      <w:r w:rsidR="00005E94">
        <w:t xml:space="preserve"> per la stessa </w:t>
      </w:r>
      <w:proofErr w:type="spellStart"/>
      <w:r w:rsidR="00005E94">
        <w:t>subnet</w:t>
      </w:r>
      <w:proofErr w:type="spellEnd"/>
      <w:r w:rsidR="00005E94">
        <w:t xml:space="preserve">, </w:t>
      </w:r>
      <w:r>
        <w:t xml:space="preserve">prima di tutto il router deciderà quale delle </w:t>
      </w:r>
      <w:proofErr w:type="spellStart"/>
      <w:r>
        <w:t>routing</w:t>
      </w:r>
      <w:proofErr w:type="spellEnd"/>
      <w:r>
        <w:t xml:space="preserve"> source ha il minor </w:t>
      </w:r>
      <w:proofErr w:type="spellStart"/>
      <w:r w:rsidRPr="0018322C">
        <w:rPr>
          <w:b/>
          <w:bCs/>
        </w:rPr>
        <w:t>administrative</w:t>
      </w:r>
      <w:proofErr w:type="spellEnd"/>
      <w:r w:rsidRPr="0018322C">
        <w:rPr>
          <w:b/>
          <w:bCs/>
        </w:rPr>
        <w:t xml:space="preserve"> </w:t>
      </w:r>
      <w:proofErr w:type="spellStart"/>
      <w:r w:rsidRPr="0018322C">
        <w:rPr>
          <w:b/>
          <w:bCs/>
        </w:rPr>
        <w:t>distance</w:t>
      </w:r>
      <w:proofErr w:type="spellEnd"/>
      <w:r>
        <w:rPr>
          <w:b/>
          <w:bCs/>
        </w:rPr>
        <w:t xml:space="preserve"> </w:t>
      </w:r>
      <w:r>
        <w:t xml:space="preserve">dopodiché userà la </w:t>
      </w:r>
      <w:proofErr w:type="spellStart"/>
      <w:r>
        <w:t>route</w:t>
      </w:r>
      <w:proofErr w:type="spellEnd"/>
      <w:r>
        <w:t xml:space="preserve"> imparata dalla miglior </w:t>
      </w:r>
      <w:proofErr w:type="spellStart"/>
      <w:r>
        <w:t>routing</w:t>
      </w:r>
      <w:proofErr w:type="spellEnd"/>
      <w:r>
        <w:t xml:space="preserve"> source.</w:t>
      </w:r>
    </w:p>
    <w:p w14:paraId="213F6101" w14:textId="3E076A60" w:rsidR="0018322C" w:rsidRDefault="0018322C" w:rsidP="00E62160">
      <w:pPr>
        <w:tabs>
          <w:tab w:val="left" w:pos="5450"/>
        </w:tabs>
      </w:pPr>
      <w:r>
        <w:t>Nella figura sopra R1 deciderà sempre di usare T1 (</w:t>
      </w:r>
      <w:proofErr w:type="spellStart"/>
      <w:r>
        <w:t>Static</w:t>
      </w:r>
      <w:proofErr w:type="spellEnd"/>
      <w:r>
        <w:t xml:space="preserve">) poiché le </w:t>
      </w:r>
      <w:proofErr w:type="spellStart"/>
      <w:r>
        <w:t>route</w:t>
      </w:r>
      <w:proofErr w:type="spellEnd"/>
      <w:r>
        <w:t xml:space="preserve"> statiche imparate hanno di default un </w:t>
      </w:r>
      <w:proofErr w:type="spellStart"/>
      <w:r>
        <w:t>administrative</w:t>
      </w:r>
      <w:proofErr w:type="spellEnd"/>
      <w:r>
        <w:t xml:space="preserve"> </w:t>
      </w:r>
      <w:proofErr w:type="spellStart"/>
      <w:r>
        <w:t>distance</w:t>
      </w:r>
      <w:proofErr w:type="spellEnd"/>
      <w:r>
        <w:t xml:space="preserve"> pari a 1, mentre OSPF hanno un valore di 110.</w:t>
      </w:r>
    </w:p>
    <w:p w14:paraId="5E634DD3" w14:textId="77777777" w:rsidR="00AD2279" w:rsidRDefault="0018322C" w:rsidP="00E62160">
      <w:pPr>
        <w:tabs>
          <w:tab w:val="left" w:pos="5450"/>
        </w:tabs>
      </w:pPr>
      <w:r>
        <w:t xml:space="preserve">Per far preferire al router la OSPF bisogna </w:t>
      </w:r>
      <w:proofErr w:type="spellStart"/>
      <w:r>
        <w:t>risettare</w:t>
      </w:r>
      <w:proofErr w:type="spellEnd"/>
      <w:r>
        <w:t xml:space="preserve"> le </w:t>
      </w:r>
      <w:proofErr w:type="spellStart"/>
      <w:r>
        <w:t>administrative</w:t>
      </w:r>
      <w:proofErr w:type="spellEnd"/>
      <w:r>
        <w:t xml:space="preserve"> </w:t>
      </w:r>
      <w:proofErr w:type="spellStart"/>
      <w:r>
        <w:t>distance</w:t>
      </w:r>
      <w:proofErr w:type="spellEnd"/>
      <w:r>
        <w:t xml:space="preserve"> e usare quella che viene chiamata </w:t>
      </w:r>
      <w:proofErr w:type="spellStart"/>
      <w:r w:rsidRPr="0018322C">
        <w:rPr>
          <w:b/>
          <w:bCs/>
        </w:rPr>
        <w:t>Floating</w:t>
      </w:r>
      <w:proofErr w:type="spellEnd"/>
      <w:r w:rsidRPr="0018322C">
        <w:rPr>
          <w:b/>
          <w:bCs/>
        </w:rPr>
        <w:t xml:space="preserve"> </w:t>
      </w:r>
      <w:proofErr w:type="spellStart"/>
      <w:r w:rsidRPr="0018322C">
        <w:rPr>
          <w:b/>
          <w:bCs/>
        </w:rPr>
        <w:t>Static</w:t>
      </w:r>
      <w:proofErr w:type="spellEnd"/>
      <w:r w:rsidRPr="0018322C">
        <w:rPr>
          <w:b/>
          <w:bCs/>
        </w:rPr>
        <w:t xml:space="preserve"> </w:t>
      </w:r>
      <w:proofErr w:type="spellStart"/>
      <w:r w:rsidRPr="0018322C">
        <w:rPr>
          <w:b/>
          <w:bCs/>
        </w:rPr>
        <w:t>Route</w:t>
      </w:r>
      <w:proofErr w:type="spellEnd"/>
      <w:r>
        <w:t xml:space="preserve">, è una </w:t>
      </w:r>
      <w:proofErr w:type="spellStart"/>
      <w:r>
        <w:t>route</w:t>
      </w:r>
      <w:proofErr w:type="spellEnd"/>
      <w:r>
        <w:t xml:space="preserve"> statica che verrà costantemente ignorata dal router </w:t>
      </w:r>
      <w:proofErr w:type="spellStart"/>
      <w:r>
        <w:t>finchè</w:t>
      </w:r>
      <w:proofErr w:type="spellEnd"/>
      <w:r>
        <w:t xml:space="preserve"> esiste una </w:t>
      </w:r>
      <w:proofErr w:type="spellStart"/>
      <w:r>
        <w:t>route</w:t>
      </w:r>
      <w:proofErr w:type="spellEnd"/>
      <w:r>
        <w:t xml:space="preserve"> migliore imparata con il </w:t>
      </w:r>
      <w:proofErr w:type="spellStart"/>
      <w:r>
        <w:t>routing</w:t>
      </w:r>
      <w:proofErr w:type="spellEnd"/>
      <w:r>
        <w:t xml:space="preserve"> </w:t>
      </w:r>
      <w:proofErr w:type="spellStart"/>
      <w:r>
        <w:t>protocol</w:t>
      </w:r>
      <w:proofErr w:type="spellEnd"/>
      <w:r>
        <w:t xml:space="preserve">. </w:t>
      </w:r>
    </w:p>
    <w:p w14:paraId="3D88C66F" w14:textId="240D804D" w:rsidR="0018322C" w:rsidRDefault="0018322C" w:rsidP="00E62160">
      <w:pPr>
        <w:tabs>
          <w:tab w:val="left" w:pos="5450"/>
        </w:tabs>
        <w:rPr>
          <w:b/>
          <w:bCs/>
        </w:rPr>
      </w:pPr>
      <w:r>
        <w:lastRenderedPageBreak/>
        <w:t xml:space="preserve">Per implementarla </w:t>
      </w:r>
      <w:r w:rsidR="00AD2279">
        <w:t xml:space="preserve">avrai bisogno di usare un parametro nell’IP </w:t>
      </w:r>
      <w:proofErr w:type="spellStart"/>
      <w:r w:rsidR="00AD2279">
        <w:t>route</w:t>
      </w:r>
      <w:proofErr w:type="spellEnd"/>
      <w:r w:rsidR="00AD2279">
        <w:t xml:space="preserve"> </w:t>
      </w:r>
      <w:proofErr w:type="spellStart"/>
      <w:r w:rsidR="00AD2279">
        <w:t>command</w:t>
      </w:r>
      <w:proofErr w:type="spellEnd"/>
      <w:r w:rsidR="00AD2279">
        <w:t xml:space="preserve"> che setta un </w:t>
      </w:r>
      <w:proofErr w:type="spellStart"/>
      <w:r w:rsidR="00AD2279" w:rsidRPr="00A424C5">
        <w:rPr>
          <w:b/>
          <w:bCs/>
        </w:rPr>
        <w:t>administrative</w:t>
      </w:r>
      <w:proofErr w:type="spellEnd"/>
      <w:r w:rsidR="00AD2279" w:rsidRPr="00A424C5">
        <w:rPr>
          <w:b/>
          <w:bCs/>
        </w:rPr>
        <w:t xml:space="preserve"> </w:t>
      </w:r>
      <w:proofErr w:type="spellStart"/>
      <w:r w:rsidR="00AD2279" w:rsidRPr="00A424C5">
        <w:rPr>
          <w:b/>
          <w:bCs/>
        </w:rPr>
        <w:t>distance</w:t>
      </w:r>
      <w:proofErr w:type="spellEnd"/>
      <w:r w:rsidR="00AD2279">
        <w:t xml:space="preserve"> per quella </w:t>
      </w:r>
      <w:proofErr w:type="spellStart"/>
      <w:r w:rsidR="00AD2279">
        <w:t>route</w:t>
      </w:r>
      <w:proofErr w:type="spellEnd"/>
      <w:r w:rsidR="00AD2279">
        <w:t xml:space="preserve"> facendo in modo che il valore sia più alto di quello di default per le </w:t>
      </w:r>
      <w:proofErr w:type="spellStart"/>
      <w:r w:rsidR="00AD2279">
        <w:t>routing</w:t>
      </w:r>
      <w:proofErr w:type="spellEnd"/>
      <w:r w:rsidR="00AD2279">
        <w:t xml:space="preserve"> </w:t>
      </w:r>
      <w:proofErr w:type="spellStart"/>
      <w:r w:rsidR="00AD2279">
        <w:t>protocol</w:t>
      </w:r>
      <w:proofErr w:type="spellEnd"/>
      <w:r w:rsidR="00AD2279">
        <w:t xml:space="preserve"> </w:t>
      </w:r>
      <w:proofErr w:type="spellStart"/>
      <w:r w:rsidR="00AD2279">
        <w:t>route</w:t>
      </w:r>
      <w:proofErr w:type="spellEnd"/>
      <w:r w:rsidR="00AD2279">
        <w:t xml:space="preserve">. Un esempio di comando: </w:t>
      </w:r>
      <w:proofErr w:type="spellStart"/>
      <w:r w:rsidR="00AD2279" w:rsidRPr="00AD2279">
        <w:rPr>
          <w:b/>
          <w:bCs/>
        </w:rPr>
        <w:t>ip</w:t>
      </w:r>
      <w:proofErr w:type="spellEnd"/>
      <w:r w:rsidR="00AD2279" w:rsidRPr="00AD2279">
        <w:rPr>
          <w:b/>
          <w:bCs/>
        </w:rPr>
        <w:t xml:space="preserve"> </w:t>
      </w:r>
      <w:proofErr w:type="spellStart"/>
      <w:r w:rsidR="00AD2279" w:rsidRPr="00AD2279">
        <w:rPr>
          <w:b/>
          <w:bCs/>
        </w:rPr>
        <w:t>route</w:t>
      </w:r>
      <w:proofErr w:type="spellEnd"/>
      <w:r w:rsidR="00AD2279" w:rsidRPr="00AD2279">
        <w:rPr>
          <w:b/>
          <w:bCs/>
        </w:rPr>
        <w:t xml:space="preserve"> 172.16.2.0</w:t>
      </w:r>
      <w:r w:rsidR="00A424C5">
        <w:rPr>
          <w:b/>
          <w:bCs/>
        </w:rPr>
        <w:t xml:space="preserve"> (</w:t>
      </w:r>
      <w:proofErr w:type="spellStart"/>
      <w:r w:rsidR="00A424C5">
        <w:rPr>
          <w:b/>
          <w:bCs/>
        </w:rPr>
        <w:t>subnet</w:t>
      </w:r>
      <w:proofErr w:type="spellEnd"/>
      <w:r w:rsidR="00A424C5">
        <w:rPr>
          <w:b/>
          <w:bCs/>
        </w:rPr>
        <w:t>)</w:t>
      </w:r>
      <w:r w:rsidR="00AD2279" w:rsidRPr="00AD2279">
        <w:rPr>
          <w:b/>
          <w:bCs/>
        </w:rPr>
        <w:t xml:space="preserve"> 255.255.255.0</w:t>
      </w:r>
      <w:r w:rsidR="00AD2279">
        <w:rPr>
          <w:b/>
          <w:bCs/>
        </w:rPr>
        <w:t xml:space="preserve"> </w:t>
      </w:r>
      <w:r w:rsidR="00A424C5">
        <w:rPr>
          <w:b/>
          <w:bCs/>
        </w:rPr>
        <w:t>(</w:t>
      </w:r>
      <w:proofErr w:type="spellStart"/>
      <w:r w:rsidR="00A424C5">
        <w:rPr>
          <w:b/>
          <w:bCs/>
        </w:rPr>
        <w:t>mask</w:t>
      </w:r>
      <w:proofErr w:type="spellEnd"/>
      <w:r w:rsidR="00A424C5">
        <w:rPr>
          <w:b/>
          <w:bCs/>
        </w:rPr>
        <w:t xml:space="preserve"> )</w:t>
      </w:r>
      <w:r w:rsidR="00AD2279">
        <w:rPr>
          <w:b/>
          <w:bCs/>
        </w:rPr>
        <w:t xml:space="preserve">172.16.5.3 </w:t>
      </w:r>
      <w:r w:rsidR="00A424C5">
        <w:rPr>
          <w:b/>
          <w:bCs/>
        </w:rPr>
        <w:t>(</w:t>
      </w:r>
      <w:proofErr w:type="spellStart"/>
      <w:r w:rsidR="00A424C5">
        <w:rPr>
          <w:b/>
          <w:bCs/>
        </w:rPr>
        <w:t>next</w:t>
      </w:r>
      <w:proofErr w:type="spellEnd"/>
      <w:r w:rsidR="00A424C5">
        <w:rPr>
          <w:b/>
          <w:bCs/>
        </w:rPr>
        <w:t xml:space="preserve"> hop) </w:t>
      </w:r>
      <w:r w:rsidR="00AD2279">
        <w:rPr>
          <w:b/>
          <w:bCs/>
        </w:rPr>
        <w:t>130</w:t>
      </w:r>
      <w:r w:rsidR="00A424C5">
        <w:rPr>
          <w:b/>
          <w:bCs/>
        </w:rPr>
        <w:t xml:space="preserve"> (AD)</w:t>
      </w:r>
      <w:r w:rsidR="00AD2279">
        <w:rPr>
          <w:b/>
          <w:bCs/>
        </w:rPr>
        <w:t>.</w:t>
      </w:r>
    </w:p>
    <w:p w14:paraId="2DE4A4E0" w14:textId="77777777" w:rsidR="00A424C5" w:rsidRDefault="00A424C5" w:rsidP="00A424C5">
      <w:pPr>
        <w:tabs>
          <w:tab w:val="left" w:pos="5450"/>
        </w:tabs>
        <w:rPr>
          <w:b/>
          <w:bCs/>
          <w:sz w:val="26"/>
          <w:szCs w:val="26"/>
        </w:rPr>
      </w:pPr>
    </w:p>
    <w:p w14:paraId="677F7095" w14:textId="4CCAAA6B" w:rsidR="00A424C5" w:rsidRPr="00A424C5" w:rsidRDefault="00A424C5" w:rsidP="00A424C5">
      <w:pPr>
        <w:tabs>
          <w:tab w:val="left" w:pos="5450"/>
        </w:tabs>
        <w:rPr>
          <w:b/>
          <w:bCs/>
          <w:sz w:val="26"/>
          <w:szCs w:val="26"/>
        </w:rPr>
      </w:pPr>
      <w:r>
        <w:rPr>
          <w:noProof/>
        </w:rPr>
        <w:drawing>
          <wp:anchor distT="0" distB="0" distL="114300" distR="114300" simplePos="0" relativeHeight="251762688" behindDoc="0" locked="0" layoutInCell="1" allowOverlap="1" wp14:anchorId="79DE22CD" wp14:editId="6247E8D3">
            <wp:simplePos x="0" y="0"/>
            <wp:positionH relativeFrom="column">
              <wp:posOffset>-276225</wp:posOffset>
            </wp:positionH>
            <wp:positionV relativeFrom="paragraph">
              <wp:posOffset>241935</wp:posOffset>
            </wp:positionV>
            <wp:extent cx="2816860" cy="1454150"/>
            <wp:effectExtent l="0" t="0" r="2540" b="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16860" cy="14541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424C5">
        <w:rPr>
          <w:b/>
          <w:bCs/>
          <w:sz w:val="26"/>
          <w:szCs w:val="26"/>
        </w:rPr>
        <w:t>Static</w:t>
      </w:r>
      <w:proofErr w:type="spellEnd"/>
      <w:r w:rsidRPr="00A424C5">
        <w:rPr>
          <w:b/>
          <w:bCs/>
          <w:sz w:val="26"/>
          <w:szCs w:val="26"/>
        </w:rPr>
        <w:t xml:space="preserve"> Default </w:t>
      </w:r>
      <w:proofErr w:type="spellStart"/>
      <w:r w:rsidRPr="00A424C5">
        <w:rPr>
          <w:b/>
          <w:bCs/>
          <w:sz w:val="26"/>
          <w:szCs w:val="26"/>
        </w:rPr>
        <w:t>Route</w:t>
      </w:r>
      <w:proofErr w:type="spellEnd"/>
    </w:p>
    <w:p w14:paraId="0BE08708" w14:textId="4D832683" w:rsidR="00A424C5" w:rsidRDefault="00A424C5" w:rsidP="00A424C5">
      <w:pPr>
        <w:tabs>
          <w:tab w:val="left" w:pos="5450"/>
        </w:tabs>
      </w:pPr>
      <w:r w:rsidRPr="00A424C5">
        <w:t>Quando un router prova a</w:t>
      </w:r>
      <w:r>
        <w:t xml:space="preserve"> </w:t>
      </w:r>
      <w:proofErr w:type="spellStart"/>
      <w:r>
        <w:t>rootare</w:t>
      </w:r>
      <w:proofErr w:type="spellEnd"/>
      <w:r>
        <w:t xml:space="preserve"> un </w:t>
      </w:r>
      <w:proofErr w:type="spellStart"/>
      <w:r>
        <w:t>packet</w:t>
      </w:r>
      <w:proofErr w:type="spellEnd"/>
      <w:r>
        <w:t xml:space="preserve"> ma non matcha l’IP nella sua tabella, succede che quel </w:t>
      </w:r>
      <w:proofErr w:type="spellStart"/>
      <w:r>
        <w:t>packet</w:t>
      </w:r>
      <w:proofErr w:type="spellEnd"/>
      <w:r>
        <w:t xml:space="preserve"> viene scartato. I router possono essere configurati di modo da fargli usare default </w:t>
      </w:r>
      <w:proofErr w:type="spellStart"/>
      <w:r>
        <w:t>route</w:t>
      </w:r>
      <w:proofErr w:type="spellEnd"/>
      <w:r>
        <w:t xml:space="preserve"> sia statiche che dinamiche. I </w:t>
      </w:r>
      <w:r w:rsidRPr="00A424C5">
        <w:rPr>
          <w:b/>
          <w:bCs/>
        </w:rPr>
        <w:t xml:space="preserve">Default </w:t>
      </w:r>
      <w:proofErr w:type="spellStart"/>
      <w:r w:rsidRPr="00A424C5">
        <w:rPr>
          <w:b/>
          <w:bCs/>
        </w:rPr>
        <w:t>Route</w:t>
      </w:r>
      <w:proofErr w:type="spellEnd"/>
      <w:r>
        <w:t xml:space="preserve"> matchano tutti i </w:t>
      </w:r>
      <w:proofErr w:type="spellStart"/>
      <w:r>
        <w:t>packet</w:t>
      </w:r>
      <w:proofErr w:type="spellEnd"/>
      <w:r>
        <w:t xml:space="preserve">, così i </w:t>
      </w:r>
      <w:proofErr w:type="spellStart"/>
      <w:r>
        <w:t>packet</w:t>
      </w:r>
      <w:proofErr w:type="spellEnd"/>
      <w:r>
        <w:t xml:space="preserve"> che non matchano con nessuna </w:t>
      </w:r>
      <w:proofErr w:type="spellStart"/>
      <w:r>
        <w:t>route</w:t>
      </w:r>
      <w:proofErr w:type="spellEnd"/>
      <w:r>
        <w:t xml:space="preserve"> in tabella, vengono instradati secondo la default </w:t>
      </w:r>
      <w:proofErr w:type="spellStart"/>
      <w:r>
        <w:t>route</w:t>
      </w:r>
      <w:proofErr w:type="spellEnd"/>
      <w:r>
        <w:t>.</w:t>
      </w:r>
    </w:p>
    <w:p w14:paraId="5656ADA8" w14:textId="525CCA53" w:rsidR="00A424C5" w:rsidRPr="00A424C5" w:rsidRDefault="00A424C5" w:rsidP="00A424C5">
      <w:pPr>
        <w:tabs>
          <w:tab w:val="left" w:pos="5450"/>
        </w:tabs>
      </w:pPr>
    </w:p>
    <w:p w14:paraId="34FFD99F" w14:textId="2DA60858" w:rsidR="00A424C5" w:rsidRDefault="00A424C5" w:rsidP="00E62160">
      <w:pPr>
        <w:tabs>
          <w:tab w:val="left" w:pos="5450"/>
        </w:tabs>
      </w:pPr>
      <w:r>
        <w:t xml:space="preserve">Per configurare una </w:t>
      </w:r>
      <w:proofErr w:type="spellStart"/>
      <w:r w:rsidRPr="00A424C5">
        <w:rPr>
          <w:b/>
          <w:bCs/>
        </w:rPr>
        <w:t>Static</w:t>
      </w:r>
      <w:proofErr w:type="spellEnd"/>
      <w:r w:rsidRPr="00A424C5">
        <w:rPr>
          <w:b/>
          <w:bCs/>
        </w:rPr>
        <w:t xml:space="preserve"> Default </w:t>
      </w:r>
      <w:proofErr w:type="spellStart"/>
      <w:r w:rsidRPr="00A424C5">
        <w:rPr>
          <w:b/>
          <w:bCs/>
        </w:rPr>
        <w:t>Route</w:t>
      </w:r>
      <w:proofErr w:type="spellEnd"/>
      <w:r>
        <w:t xml:space="preserve"> si usano valori speciali nei campi </w:t>
      </w:r>
      <w:proofErr w:type="spellStart"/>
      <w:r>
        <w:t>subnet</w:t>
      </w:r>
      <w:proofErr w:type="spellEnd"/>
      <w:r>
        <w:t xml:space="preserve"> e </w:t>
      </w:r>
      <w:proofErr w:type="spellStart"/>
      <w:r>
        <w:t>mask</w:t>
      </w:r>
      <w:proofErr w:type="spellEnd"/>
      <w:r>
        <w:t xml:space="preserve"> del comando </w:t>
      </w:r>
      <w:proofErr w:type="spellStart"/>
      <w:r>
        <w:t>ip</w:t>
      </w:r>
      <w:proofErr w:type="spellEnd"/>
      <w:r>
        <w:t xml:space="preserve"> </w:t>
      </w:r>
      <w:proofErr w:type="spellStart"/>
      <w:r>
        <w:t>route</w:t>
      </w:r>
      <w:proofErr w:type="spellEnd"/>
      <w:r>
        <w:t xml:space="preserve">: </w:t>
      </w:r>
      <w:proofErr w:type="spellStart"/>
      <w:r w:rsidRPr="00A424C5">
        <w:rPr>
          <w:b/>
          <w:bCs/>
        </w:rPr>
        <w:t>ip</w:t>
      </w:r>
      <w:proofErr w:type="spellEnd"/>
      <w:r w:rsidRPr="00A424C5">
        <w:rPr>
          <w:b/>
          <w:bCs/>
        </w:rPr>
        <w:t xml:space="preserve"> </w:t>
      </w:r>
      <w:proofErr w:type="spellStart"/>
      <w:r w:rsidRPr="00A424C5">
        <w:rPr>
          <w:b/>
          <w:bCs/>
        </w:rPr>
        <w:t>route</w:t>
      </w:r>
      <w:proofErr w:type="spellEnd"/>
      <w:r w:rsidRPr="00A424C5">
        <w:rPr>
          <w:b/>
          <w:bCs/>
        </w:rPr>
        <w:t xml:space="preserve"> 0</w:t>
      </w:r>
      <w:r w:rsidR="001F250F">
        <w:rPr>
          <w:b/>
          <w:bCs/>
        </w:rPr>
        <w:t>.</w:t>
      </w:r>
      <w:r w:rsidRPr="00A424C5">
        <w:rPr>
          <w:b/>
          <w:bCs/>
        </w:rPr>
        <w:t>0</w:t>
      </w:r>
      <w:r w:rsidR="001F250F">
        <w:rPr>
          <w:b/>
          <w:bCs/>
        </w:rPr>
        <w:t>.</w:t>
      </w:r>
      <w:r w:rsidRPr="00A424C5">
        <w:rPr>
          <w:b/>
          <w:bCs/>
        </w:rPr>
        <w:t>0</w:t>
      </w:r>
      <w:r w:rsidR="001F250F">
        <w:rPr>
          <w:b/>
          <w:bCs/>
        </w:rPr>
        <w:t>.</w:t>
      </w:r>
      <w:r w:rsidRPr="00A424C5">
        <w:rPr>
          <w:b/>
          <w:bCs/>
        </w:rPr>
        <w:t>0 0</w:t>
      </w:r>
      <w:r w:rsidR="001F250F">
        <w:rPr>
          <w:b/>
          <w:bCs/>
        </w:rPr>
        <w:t>.</w:t>
      </w:r>
      <w:r w:rsidRPr="00A424C5">
        <w:rPr>
          <w:b/>
          <w:bCs/>
        </w:rPr>
        <w:t>0</w:t>
      </w:r>
      <w:r w:rsidR="001F250F">
        <w:rPr>
          <w:b/>
          <w:bCs/>
        </w:rPr>
        <w:t>.</w:t>
      </w:r>
      <w:r w:rsidRPr="00A424C5">
        <w:rPr>
          <w:b/>
          <w:bCs/>
        </w:rPr>
        <w:t>0</w:t>
      </w:r>
      <w:r w:rsidR="001F250F">
        <w:rPr>
          <w:b/>
          <w:bCs/>
        </w:rPr>
        <w:t>.</w:t>
      </w:r>
      <w:r w:rsidRPr="00A424C5">
        <w:rPr>
          <w:b/>
          <w:bCs/>
        </w:rPr>
        <w:t>0</w:t>
      </w:r>
      <w:r w:rsidR="001F250F">
        <w:rPr>
          <w:b/>
          <w:bCs/>
        </w:rPr>
        <w:t xml:space="preserve"> S0/0/1 </w:t>
      </w:r>
      <w:r w:rsidR="001F250F">
        <w:t>per esempio questo comando creerà una SDR su B1.</w:t>
      </w:r>
    </w:p>
    <w:p w14:paraId="559AED29" w14:textId="33892BE4" w:rsidR="001F250F" w:rsidRDefault="001F250F" w:rsidP="00E62160">
      <w:pPr>
        <w:tabs>
          <w:tab w:val="left" w:pos="5450"/>
        </w:tabs>
      </w:pPr>
    </w:p>
    <w:p w14:paraId="477A398B" w14:textId="6FFD490F" w:rsidR="001F250F" w:rsidRPr="007762AF" w:rsidRDefault="001F250F" w:rsidP="00E62160">
      <w:pPr>
        <w:tabs>
          <w:tab w:val="left" w:pos="5450"/>
        </w:tabs>
        <w:rPr>
          <w:b/>
          <w:bCs/>
          <w:sz w:val="26"/>
          <w:szCs w:val="26"/>
          <w:lang w:val="en-US"/>
        </w:rPr>
      </w:pPr>
      <w:r w:rsidRPr="007762AF">
        <w:rPr>
          <w:b/>
          <w:bCs/>
          <w:sz w:val="26"/>
          <w:szCs w:val="26"/>
          <w:lang w:val="en-US"/>
        </w:rPr>
        <w:t>Troubleshooting Static Route</w:t>
      </w:r>
    </w:p>
    <w:p w14:paraId="62E8BEF5" w14:textId="75F8C403" w:rsidR="001F250F" w:rsidRPr="007762AF" w:rsidRDefault="001F250F" w:rsidP="00E62160">
      <w:pPr>
        <w:tabs>
          <w:tab w:val="left" w:pos="5450"/>
        </w:tabs>
        <w:rPr>
          <w:lang w:val="en-US"/>
        </w:rPr>
      </w:pPr>
      <w:r w:rsidRPr="007762AF">
        <w:rPr>
          <w:lang w:val="en-US"/>
        </w:rPr>
        <w:t xml:space="preserve">Il troubleshooting </w:t>
      </w:r>
      <w:proofErr w:type="spellStart"/>
      <w:r w:rsidRPr="007762AF">
        <w:rPr>
          <w:lang w:val="en-US"/>
        </w:rPr>
        <w:t>della</w:t>
      </w:r>
      <w:proofErr w:type="spellEnd"/>
      <w:r w:rsidRPr="007762AF">
        <w:rPr>
          <w:lang w:val="en-US"/>
        </w:rPr>
        <w:t xml:space="preserve"> Static Route </w:t>
      </w:r>
      <w:proofErr w:type="spellStart"/>
      <w:r w:rsidRPr="007762AF">
        <w:rPr>
          <w:lang w:val="en-US"/>
        </w:rPr>
        <w:t>si</w:t>
      </w:r>
      <w:proofErr w:type="spellEnd"/>
      <w:r w:rsidRPr="007762AF">
        <w:rPr>
          <w:lang w:val="en-US"/>
        </w:rPr>
        <w:t xml:space="preserve"> divide in 3 </w:t>
      </w:r>
      <w:proofErr w:type="spellStart"/>
      <w:r w:rsidRPr="007762AF">
        <w:rPr>
          <w:lang w:val="en-US"/>
        </w:rPr>
        <w:t>categorie</w:t>
      </w:r>
      <w:proofErr w:type="spellEnd"/>
      <w:r w:rsidRPr="007762AF">
        <w:rPr>
          <w:lang w:val="en-US"/>
        </w:rPr>
        <w:t>:</w:t>
      </w:r>
    </w:p>
    <w:p w14:paraId="6384A3FF" w14:textId="7C477A0C"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ma sono sbagliate.</w:t>
      </w:r>
    </w:p>
    <w:p w14:paraId="5D222202" w14:textId="3965EC50"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non sono in tabella.</w:t>
      </w:r>
    </w:p>
    <w:p w14:paraId="1627966D" w14:textId="2CFD9D0D" w:rsidR="001F250F" w:rsidRDefault="001F250F" w:rsidP="001F250F">
      <w:pPr>
        <w:pStyle w:val="Paragrafoelenco"/>
        <w:numPr>
          <w:ilvl w:val="0"/>
          <w:numId w:val="40"/>
        </w:numPr>
        <w:tabs>
          <w:tab w:val="left" w:pos="5450"/>
        </w:tabs>
      </w:pPr>
      <w:r>
        <w:t xml:space="preserve">Le </w:t>
      </w:r>
      <w:proofErr w:type="spellStart"/>
      <w:r>
        <w:t>Route</w:t>
      </w:r>
      <w:proofErr w:type="spellEnd"/>
      <w:r>
        <w:t xml:space="preserve"> che sono in tabella e giuste, ma i </w:t>
      </w:r>
      <w:proofErr w:type="spellStart"/>
      <w:r>
        <w:t>packet</w:t>
      </w:r>
      <w:proofErr w:type="spellEnd"/>
      <w:r>
        <w:t xml:space="preserve"> non arrivano a destinazione.</w:t>
      </w:r>
    </w:p>
    <w:p w14:paraId="7CFF4E93" w14:textId="77777777" w:rsidR="00C85ADD" w:rsidRDefault="00C85ADD" w:rsidP="00C85ADD">
      <w:pPr>
        <w:tabs>
          <w:tab w:val="left" w:pos="5450"/>
        </w:tabs>
      </w:pPr>
    </w:p>
    <w:p w14:paraId="0745DCA7" w14:textId="702D4DCC" w:rsidR="00C85ADD" w:rsidRDefault="00C85ADD" w:rsidP="00C85ADD">
      <w:pPr>
        <w:pStyle w:val="Paragrafoelenco"/>
        <w:numPr>
          <w:ilvl w:val="0"/>
          <w:numId w:val="42"/>
        </w:numPr>
        <w:tabs>
          <w:tab w:val="left" w:pos="5450"/>
        </w:tabs>
      </w:pP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sono in tabella, ma sono sbagliate</w:t>
      </w:r>
    </w:p>
    <w:p w14:paraId="150E90A2" w14:textId="77777777" w:rsidR="00C85ADD" w:rsidRDefault="00C85ADD" w:rsidP="00C85ADD">
      <w:pPr>
        <w:pStyle w:val="Paragrafoelenco"/>
        <w:tabs>
          <w:tab w:val="left" w:pos="5450"/>
        </w:tabs>
      </w:pPr>
    </w:p>
    <w:p w14:paraId="12351501" w14:textId="77777777" w:rsidR="00C85ADD" w:rsidRDefault="00C85ADD" w:rsidP="00C85ADD">
      <w:pPr>
        <w:pStyle w:val="Paragrafoelenco"/>
        <w:tabs>
          <w:tab w:val="left" w:pos="5450"/>
        </w:tabs>
      </w:pPr>
      <w:r>
        <w:t xml:space="preserve">Poiché l’IOS, quando si usa </w:t>
      </w:r>
      <w:proofErr w:type="spellStart"/>
      <w:r w:rsidRPr="00C85ADD">
        <w:rPr>
          <w:b/>
          <w:bCs/>
        </w:rPr>
        <w:t>ip</w:t>
      </w:r>
      <w:proofErr w:type="spellEnd"/>
      <w:r w:rsidRPr="00C85ADD">
        <w:rPr>
          <w:b/>
          <w:bCs/>
        </w:rPr>
        <w:t xml:space="preserve"> </w:t>
      </w:r>
      <w:proofErr w:type="spellStart"/>
      <w:r w:rsidRPr="00C85ADD">
        <w:rPr>
          <w:b/>
          <w:bCs/>
        </w:rPr>
        <w:t>route</w:t>
      </w:r>
      <w:proofErr w:type="spellEnd"/>
      <w:r>
        <w:rPr>
          <w:b/>
          <w:bCs/>
        </w:rPr>
        <w:t xml:space="preserve"> </w:t>
      </w:r>
      <w:r>
        <w:t xml:space="preserve">controlla solo la sintassi, se si commette un errore nella scelta dei parametri si creerà una </w:t>
      </w:r>
      <w:proofErr w:type="spellStart"/>
      <w:r>
        <w:t>route</w:t>
      </w:r>
      <w:proofErr w:type="spellEnd"/>
      <w:r>
        <w:t xml:space="preserve"> sbagliata. </w:t>
      </w:r>
    </w:p>
    <w:p w14:paraId="30A20868" w14:textId="77777777" w:rsidR="00C85ADD" w:rsidRDefault="00C85ADD" w:rsidP="00C85ADD">
      <w:pPr>
        <w:pStyle w:val="Paragrafoelenco"/>
        <w:tabs>
          <w:tab w:val="left" w:pos="5450"/>
        </w:tabs>
      </w:pPr>
      <w:r>
        <w:t xml:space="preserve">Per esempio, se si scelgono range di indirizzi per </w:t>
      </w:r>
      <w:proofErr w:type="spellStart"/>
      <w:r>
        <w:t>subnet</w:t>
      </w:r>
      <w:proofErr w:type="spellEnd"/>
      <w:r>
        <w:t xml:space="preserve"> e </w:t>
      </w:r>
      <w:proofErr w:type="spellStart"/>
      <w:r>
        <w:t>mask</w:t>
      </w:r>
      <w:proofErr w:type="spellEnd"/>
      <w:r>
        <w:t xml:space="preserve"> sbagliati rispetto al reale indirizzo di destinazione, è la fine. Oppure si potrebbe inserire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appartenente ad un pc (non router) o addirittura inutilizzato.</w:t>
      </w:r>
    </w:p>
    <w:p w14:paraId="1901C99D" w14:textId="77777777" w:rsidR="00C85ADD" w:rsidRDefault="00C85ADD" w:rsidP="00C85ADD">
      <w:pPr>
        <w:tabs>
          <w:tab w:val="left" w:pos="5450"/>
        </w:tabs>
      </w:pPr>
    </w:p>
    <w:p w14:paraId="524EE518" w14:textId="2B45AA41" w:rsidR="00C85ADD" w:rsidRDefault="00C85ADD" w:rsidP="00C85ADD">
      <w:pPr>
        <w:pStyle w:val="Paragrafoelenco"/>
        <w:numPr>
          <w:ilvl w:val="0"/>
          <w:numId w:val="42"/>
        </w:numPr>
        <w:tabs>
          <w:tab w:val="left" w:pos="5450"/>
        </w:tabs>
        <w:rPr>
          <w:b/>
          <w:bCs/>
          <w:sz w:val="26"/>
          <w:szCs w:val="26"/>
        </w:rPr>
      </w:pPr>
      <w:r>
        <w:t xml:space="preserve"> </w:t>
      </w:r>
      <w:r w:rsidRPr="00C85ADD">
        <w:rPr>
          <w:b/>
          <w:bCs/>
          <w:sz w:val="26"/>
          <w:szCs w:val="26"/>
        </w:rPr>
        <w:t xml:space="preserve">Le </w:t>
      </w:r>
      <w:proofErr w:type="spellStart"/>
      <w:r w:rsidRPr="00C85ADD">
        <w:rPr>
          <w:b/>
          <w:bCs/>
          <w:sz w:val="26"/>
          <w:szCs w:val="26"/>
        </w:rPr>
        <w:t>Route</w:t>
      </w:r>
      <w:proofErr w:type="spellEnd"/>
      <w:r w:rsidRPr="00C85ADD">
        <w:rPr>
          <w:b/>
          <w:bCs/>
          <w:sz w:val="26"/>
          <w:szCs w:val="26"/>
        </w:rPr>
        <w:t xml:space="preserve"> che non sono in tabella</w:t>
      </w:r>
    </w:p>
    <w:p w14:paraId="06B6712E" w14:textId="1927FD6D" w:rsidR="00C85ADD" w:rsidRDefault="00C85ADD" w:rsidP="00C85ADD">
      <w:pPr>
        <w:pStyle w:val="Paragrafoelenco"/>
        <w:tabs>
          <w:tab w:val="left" w:pos="5450"/>
        </w:tabs>
      </w:pPr>
    </w:p>
    <w:p w14:paraId="2E321032" w14:textId="63ECEECA" w:rsidR="00C85ADD" w:rsidRDefault="00C85ADD" w:rsidP="00C85ADD">
      <w:pPr>
        <w:pStyle w:val="Paragrafoelenco"/>
        <w:tabs>
          <w:tab w:val="left" w:pos="5450"/>
        </w:tabs>
      </w:pPr>
      <w:r>
        <w:t xml:space="preserve">Dopo aver usato il comando </w:t>
      </w:r>
      <w:proofErr w:type="spellStart"/>
      <w:r>
        <w:t>ip</w:t>
      </w:r>
      <w:proofErr w:type="spellEnd"/>
      <w:r>
        <w:t xml:space="preserve"> </w:t>
      </w:r>
      <w:proofErr w:type="spellStart"/>
      <w:r>
        <w:t>route</w:t>
      </w:r>
      <w:proofErr w:type="spellEnd"/>
      <w:r>
        <w:t xml:space="preserve"> l’IOS potrebbe non aggiungere ugualmente la </w:t>
      </w:r>
      <w:proofErr w:type="spellStart"/>
      <w:r>
        <w:t>route</w:t>
      </w:r>
      <w:proofErr w:type="spellEnd"/>
      <w:r>
        <w:t xml:space="preserve"> alla tabella. IOS considera i seguenti requisiti prima di aggiungere una </w:t>
      </w:r>
      <w:proofErr w:type="spellStart"/>
      <w:r>
        <w:t>route</w:t>
      </w:r>
      <w:proofErr w:type="spellEnd"/>
      <w:r>
        <w:t xml:space="preserve"> alla tabella:</w:t>
      </w:r>
    </w:p>
    <w:p w14:paraId="7FC4AA5E" w14:textId="64DEF8B4" w:rsidR="00C85ADD" w:rsidRDefault="00C85ADD" w:rsidP="00C85ADD">
      <w:pPr>
        <w:pStyle w:val="Paragrafoelenco"/>
        <w:numPr>
          <w:ilvl w:val="0"/>
          <w:numId w:val="44"/>
        </w:numPr>
        <w:tabs>
          <w:tab w:val="left" w:pos="5450"/>
        </w:tabs>
      </w:pPr>
      <w:r>
        <w:t>Se nel comando si specifica una interfaccia, quella dev’essere up/up.</w:t>
      </w:r>
    </w:p>
    <w:p w14:paraId="4F4C530D" w14:textId="76847EAD" w:rsidR="00C85ADD" w:rsidRDefault="00C85ADD" w:rsidP="00AF34CC">
      <w:pPr>
        <w:pStyle w:val="Paragrafoelenco"/>
        <w:numPr>
          <w:ilvl w:val="0"/>
          <w:numId w:val="44"/>
        </w:numPr>
        <w:tabs>
          <w:tab w:val="left" w:pos="5450"/>
        </w:tabs>
      </w:pPr>
      <w:r>
        <w:t xml:space="preserve">Se nel comando si specifica un </w:t>
      </w:r>
      <w:proofErr w:type="spellStart"/>
      <w:r>
        <w:t>next</w:t>
      </w:r>
      <w:proofErr w:type="spellEnd"/>
      <w:r>
        <w:t xml:space="preserve"> hop </w:t>
      </w:r>
      <w:proofErr w:type="spellStart"/>
      <w:r>
        <w:t>ip</w:t>
      </w:r>
      <w:proofErr w:type="spellEnd"/>
      <w:r>
        <w:t xml:space="preserve"> </w:t>
      </w:r>
      <w:proofErr w:type="spellStart"/>
      <w:r>
        <w:t>address</w:t>
      </w:r>
      <w:proofErr w:type="spellEnd"/>
      <w:r>
        <w:t xml:space="preserve">, il router deve possedere una </w:t>
      </w:r>
      <w:proofErr w:type="spellStart"/>
      <w:r>
        <w:t>route</w:t>
      </w:r>
      <w:proofErr w:type="spellEnd"/>
      <w:r>
        <w:t xml:space="preserve"> per raggiungere tale indirizzo.</w:t>
      </w:r>
      <w:r w:rsidR="00AF34CC">
        <w:t xml:space="preserve"> </w:t>
      </w:r>
    </w:p>
    <w:p w14:paraId="00210972" w14:textId="77777777" w:rsidR="00AF34CC" w:rsidRDefault="00AF34CC" w:rsidP="00AF34CC">
      <w:pPr>
        <w:tabs>
          <w:tab w:val="left" w:pos="5450"/>
        </w:tabs>
        <w:ind w:left="750"/>
      </w:pPr>
      <w:r>
        <w:t xml:space="preserve">Per esempio una </w:t>
      </w:r>
      <w:proofErr w:type="spellStart"/>
      <w:r>
        <w:t>route</w:t>
      </w:r>
      <w:proofErr w:type="spellEnd"/>
      <w:r>
        <w:t xml:space="preserve"> già in tabella che riguarda un interfaccia up/up, verrà rimossa se cambia lo stato, per essere </w:t>
      </w:r>
      <w:proofErr w:type="spellStart"/>
      <w:r>
        <w:t>riaggiunta</w:t>
      </w:r>
      <w:proofErr w:type="spellEnd"/>
      <w:r>
        <w:t xml:space="preserve"> una volta risalita. </w:t>
      </w:r>
    </w:p>
    <w:p w14:paraId="14F45FCB" w14:textId="148D4AAA" w:rsidR="00AF34CC" w:rsidRDefault="00AF34CC" w:rsidP="00AF34CC">
      <w:pPr>
        <w:tabs>
          <w:tab w:val="left" w:pos="5450"/>
        </w:tabs>
        <w:ind w:left="750"/>
      </w:pPr>
      <w:r>
        <w:lastRenderedPageBreak/>
        <w:t xml:space="preserve">Per evitare che un interfaccia venga rimossa si può usare la parola chiave </w:t>
      </w:r>
      <w:proofErr w:type="spellStart"/>
      <w:r w:rsidRPr="00AF34CC">
        <w:rPr>
          <w:b/>
          <w:bCs/>
        </w:rPr>
        <w:t>permanent</w:t>
      </w:r>
      <w:proofErr w:type="spellEnd"/>
      <w:r>
        <w:t xml:space="preserve"> nel comando </w:t>
      </w:r>
      <w:proofErr w:type="spellStart"/>
      <w:r>
        <w:t>ip</w:t>
      </w:r>
      <w:proofErr w:type="spellEnd"/>
      <w:r>
        <w:t xml:space="preserve"> </w:t>
      </w:r>
      <w:proofErr w:type="spellStart"/>
      <w:r>
        <w:t>route</w:t>
      </w:r>
      <w:proofErr w:type="spellEnd"/>
      <w:r>
        <w:t xml:space="preserve">. </w:t>
      </w:r>
    </w:p>
    <w:p w14:paraId="0B762A5C" w14:textId="6866A391" w:rsidR="00AF34CC" w:rsidRDefault="00AF34CC" w:rsidP="00AF34CC">
      <w:pPr>
        <w:tabs>
          <w:tab w:val="left" w:pos="5450"/>
        </w:tabs>
        <w:ind w:left="750"/>
      </w:pPr>
      <w:r>
        <w:t xml:space="preserve">Es.    </w:t>
      </w:r>
      <w:proofErr w:type="spellStart"/>
      <w:r>
        <w:t>ip</w:t>
      </w:r>
      <w:proofErr w:type="spellEnd"/>
      <w:r>
        <w:t xml:space="preserve"> </w:t>
      </w:r>
      <w:proofErr w:type="spellStart"/>
      <w:r>
        <w:t>route</w:t>
      </w:r>
      <w:proofErr w:type="spellEnd"/>
      <w:r>
        <w:t xml:space="preserve">    172.16.2.0   255.255.255.0   S0/0/0   </w:t>
      </w:r>
      <w:proofErr w:type="spellStart"/>
      <w:r>
        <w:t>permanent</w:t>
      </w:r>
      <w:proofErr w:type="spellEnd"/>
    </w:p>
    <w:p w14:paraId="449DE1EB" w14:textId="5B628328" w:rsidR="00AF34CC" w:rsidRDefault="00AF34CC" w:rsidP="00AF34CC">
      <w:pPr>
        <w:tabs>
          <w:tab w:val="left" w:pos="5450"/>
        </w:tabs>
        <w:ind w:left="750"/>
      </w:pPr>
      <w:r>
        <w:t xml:space="preserve">Se una </w:t>
      </w:r>
      <w:proofErr w:type="spellStart"/>
      <w:r>
        <w:t>route</w:t>
      </w:r>
      <w:proofErr w:type="spellEnd"/>
      <w:r>
        <w:t xml:space="preserve"> </w:t>
      </w:r>
      <w:proofErr w:type="spellStart"/>
      <w:r>
        <w:t>permanent</w:t>
      </w:r>
      <w:proofErr w:type="spellEnd"/>
      <w:r>
        <w:t xml:space="preserve"> diventerà inutilizzabile non verrà rimossa ma nemmeno usata.</w:t>
      </w:r>
    </w:p>
    <w:p w14:paraId="45632250" w14:textId="200D9059" w:rsidR="00AF34CC" w:rsidRDefault="00AF34CC" w:rsidP="00AF34CC">
      <w:pPr>
        <w:pStyle w:val="Paragrafoelenco"/>
        <w:numPr>
          <w:ilvl w:val="0"/>
          <w:numId w:val="42"/>
        </w:numPr>
        <w:tabs>
          <w:tab w:val="left" w:pos="5450"/>
        </w:tabs>
        <w:rPr>
          <w:b/>
          <w:bCs/>
          <w:sz w:val="26"/>
          <w:szCs w:val="26"/>
        </w:rPr>
      </w:pPr>
      <w:r>
        <w:rPr>
          <w:b/>
          <w:bCs/>
          <w:sz w:val="26"/>
          <w:szCs w:val="26"/>
        </w:rPr>
        <w:t>Verrà spiegato nel CAP 18</w:t>
      </w:r>
    </w:p>
    <w:p w14:paraId="436779FD" w14:textId="59069485" w:rsidR="008534F0" w:rsidRDefault="008534F0" w:rsidP="008534F0">
      <w:pPr>
        <w:tabs>
          <w:tab w:val="left" w:pos="5450"/>
        </w:tabs>
        <w:rPr>
          <w:b/>
          <w:bCs/>
          <w:sz w:val="26"/>
          <w:szCs w:val="26"/>
        </w:rPr>
      </w:pPr>
    </w:p>
    <w:p w14:paraId="072841C4" w14:textId="52DF3940" w:rsidR="00AF34CC" w:rsidRDefault="00971603" w:rsidP="00971603">
      <w:pPr>
        <w:tabs>
          <w:tab w:val="left" w:pos="5450"/>
        </w:tabs>
        <w:rPr>
          <w:b/>
          <w:bCs/>
          <w:sz w:val="26"/>
          <w:szCs w:val="26"/>
          <w:lang w:val="en-US"/>
        </w:rPr>
      </w:pPr>
      <w:r w:rsidRPr="00521A76">
        <w:rPr>
          <w:b/>
          <w:bCs/>
          <w:sz w:val="26"/>
          <w:szCs w:val="26"/>
          <w:lang w:val="en-US"/>
        </w:rPr>
        <w:t xml:space="preserve">CAP. 17 </w:t>
      </w:r>
      <w:r w:rsidR="00521A76" w:rsidRPr="00521A76">
        <w:rPr>
          <w:b/>
          <w:bCs/>
          <w:sz w:val="26"/>
          <w:szCs w:val="26"/>
          <w:lang w:val="en-US"/>
        </w:rPr>
        <w:t>–</w:t>
      </w:r>
      <w:r w:rsidRPr="00521A76">
        <w:rPr>
          <w:b/>
          <w:bCs/>
          <w:sz w:val="26"/>
          <w:szCs w:val="26"/>
          <w:lang w:val="en-US"/>
        </w:rPr>
        <w:t xml:space="preserve"> </w:t>
      </w:r>
      <w:r w:rsidR="00521A76" w:rsidRPr="00521A76">
        <w:rPr>
          <w:b/>
          <w:bCs/>
          <w:sz w:val="26"/>
          <w:szCs w:val="26"/>
          <w:lang w:val="en-US"/>
        </w:rPr>
        <w:t>VLAN Routing con R</w:t>
      </w:r>
      <w:r w:rsidR="00521A76">
        <w:rPr>
          <w:b/>
          <w:bCs/>
          <w:sz w:val="26"/>
          <w:szCs w:val="26"/>
          <w:lang w:val="en-US"/>
        </w:rPr>
        <w:t>outer 802.1Q</w:t>
      </w:r>
    </w:p>
    <w:p w14:paraId="58A43FCA" w14:textId="64E67C6B" w:rsidR="00521A76" w:rsidRDefault="00521A76" w:rsidP="00521A76">
      <w:pPr>
        <w:tabs>
          <w:tab w:val="left" w:pos="5450"/>
        </w:tabs>
      </w:pPr>
      <w:r w:rsidRPr="00521A76">
        <w:t xml:space="preserve">Questo cap. Si divide </w:t>
      </w:r>
      <w:r>
        <w:t>in 4 opzioni di Routing:</w:t>
      </w:r>
    </w:p>
    <w:p w14:paraId="793FF0F4" w14:textId="7741A08C" w:rsidR="00521A76" w:rsidRDefault="00521A76" w:rsidP="00521A76">
      <w:pPr>
        <w:pStyle w:val="Paragrafoelenco"/>
        <w:numPr>
          <w:ilvl w:val="0"/>
          <w:numId w:val="46"/>
        </w:numPr>
        <w:tabs>
          <w:tab w:val="left" w:pos="5450"/>
        </w:tabs>
      </w:pPr>
      <w:r>
        <w:t xml:space="preserve">Usare un router con una router </w:t>
      </w:r>
      <w:proofErr w:type="spellStart"/>
      <w:r>
        <w:t>interface</w:t>
      </w:r>
      <w:proofErr w:type="spellEnd"/>
      <w:r>
        <w:t xml:space="preserve"> e un cavo connesso ad essa e ad uno switch per ogni VLAN. (tipicamente non usata perché richiede troppe interfacce e infatti non la spieghiamo)</w:t>
      </w:r>
    </w:p>
    <w:p w14:paraId="7C8B0180" w14:textId="5AA92179" w:rsidR="00521A76" w:rsidRDefault="00521A76" w:rsidP="00521A76">
      <w:pPr>
        <w:pStyle w:val="Paragrafoelenco"/>
        <w:numPr>
          <w:ilvl w:val="0"/>
          <w:numId w:val="46"/>
        </w:numPr>
        <w:tabs>
          <w:tab w:val="left" w:pos="5450"/>
        </w:tabs>
      </w:pPr>
      <w:r>
        <w:t xml:space="preserve">Usare un router con VLAN </w:t>
      </w:r>
      <w:proofErr w:type="spellStart"/>
      <w:r>
        <w:t>trunk</w:t>
      </w:r>
      <w:proofErr w:type="spellEnd"/>
      <w:r>
        <w:t xml:space="preserve"> connesso ad un VLAN switch noto come </w:t>
      </w:r>
      <w:r w:rsidRPr="00521A76">
        <w:rPr>
          <w:b/>
          <w:bCs/>
        </w:rPr>
        <w:t>ROAS</w:t>
      </w:r>
      <w:r>
        <w:t xml:space="preserve"> (router-on-a-stick)</w:t>
      </w:r>
    </w:p>
    <w:p w14:paraId="25761558" w14:textId="415F677D" w:rsidR="00521A76" w:rsidRDefault="00521A76" w:rsidP="00521A76">
      <w:pPr>
        <w:pStyle w:val="Paragrafoelenco"/>
        <w:numPr>
          <w:ilvl w:val="0"/>
          <w:numId w:val="46"/>
        </w:numPr>
        <w:tabs>
          <w:tab w:val="left" w:pos="5450"/>
        </w:tabs>
      </w:pPr>
      <w:r>
        <w:t xml:space="preserve">Usare uno switch </w:t>
      </w:r>
      <w:proofErr w:type="spellStart"/>
      <w:r>
        <w:t>lvl</w:t>
      </w:r>
      <w:proofErr w:type="spellEnd"/>
      <w:r>
        <w:t xml:space="preserve"> 3 con </w:t>
      </w:r>
      <w:proofErr w:type="spellStart"/>
      <w:r>
        <w:t>Switched</w:t>
      </w:r>
      <w:proofErr w:type="spellEnd"/>
      <w:r>
        <w:t xml:space="preserve"> Virtual </w:t>
      </w:r>
      <w:proofErr w:type="spellStart"/>
      <w:r>
        <w:t>Interfaces</w:t>
      </w:r>
      <w:proofErr w:type="spellEnd"/>
      <w:r>
        <w:t xml:space="preserve"> (</w:t>
      </w:r>
      <w:r w:rsidRPr="00521A76">
        <w:rPr>
          <w:b/>
          <w:bCs/>
        </w:rPr>
        <w:t>SVI</w:t>
      </w:r>
      <w:r>
        <w:t>)</w:t>
      </w:r>
    </w:p>
    <w:p w14:paraId="43513812" w14:textId="21E8EB0F" w:rsidR="00521A76" w:rsidRPr="00521A76" w:rsidRDefault="00521A76" w:rsidP="00521A76">
      <w:pPr>
        <w:pStyle w:val="Paragrafoelenco"/>
        <w:numPr>
          <w:ilvl w:val="0"/>
          <w:numId w:val="46"/>
        </w:numPr>
        <w:tabs>
          <w:tab w:val="left" w:pos="5450"/>
        </w:tabs>
      </w:pPr>
      <w:r>
        <w:t xml:space="preserve">Usare uno switch </w:t>
      </w:r>
      <w:proofErr w:type="spellStart"/>
      <w:r>
        <w:t>lvl</w:t>
      </w:r>
      <w:proofErr w:type="spellEnd"/>
      <w:r>
        <w:t xml:space="preserve"> 3 con </w:t>
      </w:r>
      <w:proofErr w:type="spellStart"/>
      <w:r>
        <w:t>routed</w:t>
      </w:r>
      <w:proofErr w:type="spellEnd"/>
      <w:r>
        <w:t xml:space="preserve"> </w:t>
      </w:r>
      <w:proofErr w:type="spellStart"/>
      <w:r>
        <w:t>interfaces</w:t>
      </w:r>
      <w:proofErr w:type="spellEnd"/>
      <w:r w:rsidR="00797D24">
        <w:t>.</w:t>
      </w:r>
    </w:p>
    <w:p w14:paraId="12BB4221" w14:textId="7AE9B5E4" w:rsidR="00AF34CC" w:rsidRDefault="00AF34CC" w:rsidP="00AF34CC">
      <w:pPr>
        <w:tabs>
          <w:tab w:val="left" w:pos="5450"/>
        </w:tabs>
      </w:pPr>
    </w:p>
    <w:p w14:paraId="72F3D34D" w14:textId="018A50E4" w:rsidR="00521A76" w:rsidRDefault="00521A76" w:rsidP="00521A76">
      <w:pPr>
        <w:pStyle w:val="Paragrafoelenco"/>
        <w:numPr>
          <w:ilvl w:val="0"/>
          <w:numId w:val="47"/>
        </w:numPr>
        <w:tabs>
          <w:tab w:val="left" w:pos="5450"/>
        </w:tabs>
        <w:rPr>
          <w:b/>
          <w:bCs/>
        </w:rPr>
      </w:pPr>
      <w:r w:rsidRPr="00521A76">
        <w:rPr>
          <w:b/>
          <w:bCs/>
        </w:rPr>
        <w:t>ROAS</w:t>
      </w:r>
    </w:p>
    <w:p w14:paraId="324DDBB9" w14:textId="63A5233D" w:rsidR="00521A76" w:rsidRDefault="00521A76" w:rsidP="00521A76">
      <w:pPr>
        <w:tabs>
          <w:tab w:val="left" w:pos="5450"/>
        </w:tabs>
      </w:pPr>
      <w:r>
        <w:t xml:space="preserve">Indica il modo in cui i router instradano i </w:t>
      </w:r>
      <w:proofErr w:type="spellStart"/>
      <w:r>
        <w:t>packets</w:t>
      </w:r>
      <w:proofErr w:type="spellEnd"/>
      <w:r>
        <w:t xml:space="preserve"> alle </w:t>
      </w:r>
      <w:proofErr w:type="spellStart"/>
      <w:r>
        <w:t>subnet</w:t>
      </w:r>
      <w:proofErr w:type="spellEnd"/>
      <w:r>
        <w:t xml:space="preserve"> associate a VLAN connesse a router in </w:t>
      </w:r>
      <w:proofErr w:type="spellStart"/>
      <w:r>
        <w:t>trunk</w:t>
      </w:r>
      <w:proofErr w:type="spellEnd"/>
      <w:r>
        <w:t>.</w:t>
      </w:r>
      <w:r w:rsidR="003B7DE4">
        <w:t xml:space="preserve"> Il ROAS usa il router </w:t>
      </w:r>
      <w:proofErr w:type="spellStart"/>
      <w:r w:rsidR="003B7DE4">
        <w:t>vlan</w:t>
      </w:r>
      <w:proofErr w:type="spellEnd"/>
      <w:r w:rsidR="003B7DE4">
        <w:t xml:space="preserve"> </w:t>
      </w:r>
      <w:proofErr w:type="spellStart"/>
      <w:r w:rsidR="003B7DE4">
        <w:t>trunking</w:t>
      </w:r>
      <w:proofErr w:type="spellEnd"/>
      <w:r w:rsidR="003B7DE4">
        <w:t xml:space="preserve"> per dare al router una interfaccia logica connessa ad ogni VLAN. </w:t>
      </w:r>
    </w:p>
    <w:p w14:paraId="5145C1E3" w14:textId="79376506" w:rsidR="006C7B9F" w:rsidRDefault="006C7B9F" w:rsidP="00521A76">
      <w:pPr>
        <w:tabs>
          <w:tab w:val="left" w:pos="5450"/>
        </w:tabs>
      </w:pPr>
      <w:r>
        <w:t xml:space="preserve">I router usano le </w:t>
      </w:r>
      <w:proofErr w:type="spellStart"/>
      <w:r w:rsidRPr="006C7B9F">
        <w:rPr>
          <w:b/>
          <w:bCs/>
        </w:rPr>
        <w:t>subinterfaces</w:t>
      </w:r>
      <w:proofErr w:type="spellEnd"/>
      <w:r>
        <w:rPr>
          <w:b/>
          <w:bCs/>
        </w:rPr>
        <w:t xml:space="preserve"> </w:t>
      </w:r>
      <w:r>
        <w:t>per avere un interfaccia connessa alla VLAN.</w:t>
      </w:r>
    </w:p>
    <w:p w14:paraId="5D2B877F" w14:textId="6E196D0D" w:rsidR="006C7B9F" w:rsidRDefault="006C7B9F" w:rsidP="00521A76">
      <w:pPr>
        <w:tabs>
          <w:tab w:val="left" w:pos="5450"/>
        </w:tabs>
      </w:pPr>
      <w:r>
        <w:rPr>
          <w:noProof/>
        </w:rPr>
        <w:drawing>
          <wp:anchor distT="0" distB="0" distL="114300" distR="114300" simplePos="0" relativeHeight="251763712" behindDoc="0" locked="0" layoutInCell="1" allowOverlap="1" wp14:anchorId="035AB824" wp14:editId="1930CC0E">
            <wp:simplePos x="0" y="0"/>
            <wp:positionH relativeFrom="margin">
              <wp:posOffset>3149600</wp:posOffset>
            </wp:positionH>
            <wp:positionV relativeFrom="paragraph">
              <wp:posOffset>5080</wp:posOffset>
            </wp:positionV>
            <wp:extent cx="3308350" cy="1484604"/>
            <wp:effectExtent l="0" t="0" r="6350" b="1905"/>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350" cy="1484604"/>
                    </a:xfrm>
                    <a:prstGeom prst="rect">
                      <a:avLst/>
                    </a:prstGeom>
                  </pic:spPr>
                </pic:pic>
              </a:graphicData>
            </a:graphic>
            <wp14:sizeRelH relativeFrom="page">
              <wp14:pctWidth>0</wp14:pctWidth>
            </wp14:sizeRelH>
            <wp14:sizeRelV relativeFrom="page">
              <wp14:pctHeight>0</wp14:pctHeight>
            </wp14:sizeRelV>
          </wp:anchor>
        </w:drawing>
      </w:r>
      <w:r>
        <w:t xml:space="preserve">Il router ha bisogno di avere un IP e </w:t>
      </w:r>
      <w:proofErr w:type="spellStart"/>
      <w:r>
        <w:t>mask</w:t>
      </w:r>
      <w:proofErr w:type="spellEnd"/>
      <w:r>
        <w:t xml:space="preserve"> associati con ogni VLAN sul </w:t>
      </w:r>
      <w:proofErr w:type="spellStart"/>
      <w:r>
        <w:t>trunk</w:t>
      </w:r>
      <w:proofErr w:type="spellEnd"/>
      <w:r>
        <w:t xml:space="preserve">. Poiché il router ha solo un interfaccia fisica per link connessa al </w:t>
      </w:r>
      <w:proofErr w:type="spellStart"/>
      <w:r>
        <w:t>trunk</w:t>
      </w:r>
      <w:proofErr w:type="spellEnd"/>
      <w:r>
        <w:t>, Cisco risolve questo problema creando multiple interfacce virtuali ognuna associata ad una VLAN, collegate all’interfaccia fisica.</w:t>
      </w:r>
    </w:p>
    <w:p w14:paraId="51AE5D2C" w14:textId="23A82BBD" w:rsidR="006C7B9F" w:rsidRDefault="006C7B9F" w:rsidP="00521A76">
      <w:pPr>
        <w:tabs>
          <w:tab w:val="left" w:pos="5450"/>
        </w:tabs>
      </w:pPr>
      <w:r>
        <w:t xml:space="preserve">Cisco chiama queste </w:t>
      </w:r>
      <w:r w:rsidRPr="006C7B9F">
        <w:rPr>
          <w:b/>
          <w:bCs/>
        </w:rPr>
        <w:t xml:space="preserve">interfacce virtuali </w:t>
      </w:r>
      <w:r>
        <w:rPr>
          <w:b/>
          <w:bCs/>
        </w:rPr>
        <w:t>“</w:t>
      </w:r>
      <w:proofErr w:type="spellStart"/>
      <w:r w:rsidRPr="006C7B9F">
        <w:rPr>
          <w:b/>
          <w:bCs/>
        </w:rPr>
        <w:t>subinterfaces</w:t>
      </w:r>
      <w:proofErr w:type="spellEnd"/>
      <w:r>
        <w:rPr>
          <w:b/>
          <w:bCs/>
        </w:rPr>
        <w:t>”</w:t>
      </w:r>
      <w:r>
        <w:t>.</w:t>
      </w:r>
    </w:p>
    <w:p w14:paraId="5351D8D8" w14:textId="042181D4" w:rsidR="006C7B9F" w:rsidRDefault="006C7B9F" w:rsidP="00521A76">
      <w:pPr>
        <w:tabs>
          <w:tab w:val="left" w:pos="5450"/>
        </w:tabs>
      </w:pPr>
      <w:r>
        <w:t xml:space="preserve">Nella figura il router B1 ha bisogno di instradare </w:t>
      </w:r>
      <w:proofErr w:type="spellStart"/>
      <w:r>
        <w:t>packets</w:t>
      </w:r>
      <w:proofErr w:type="spellEnd"/>
      <w:r>
        <w:t xml:space="preserve"> alle VLAN 10 e 20, la figura mostra inoltre le </w:t>
      </w:r>
      <w:proofErr w:type="spellStart"/>
      <w:r>
        <w:t>subinterfaces</w:t>
      </w:r>
      <w:proofErr w:type="spellEnd"/>
      <w:r>
        <w:t xml:space="preserve"> chiamate G0/0.10 e G0/0.20. Il router tratta i frame taggati con VLAN10 come se </w:t>
      </w:r>
      <w:r w:rsidR="003B0228">
        <w:t>uscissero</w:t>
      </w:r>
      <w:r w:rsidR="00533DDC">
        <w:t xml:space="preserve"> dalla G0/0.10 e i frame taggati VLAN20 dalla G0/0.20, ma in realtà è virtuale.</w:t>
      </w:r>
    </w:p>
    <w:p w14:paraId="147E44DC" w14:textId="6894F740" w:rsidR="00533DDC" w:rsidRDefault="00533DDC" w:rsidP="00521A76">
      <w:pPr>
        <w:tabs>
          <w:tab w:val="left" w:pos="5450"/>
        </w:tabs>
      </w:pPr>
      <w:r>
        <w:t xml:space="preserve">Nota che la maggior parte dei Cisco router non cercano di negoziare il </w:t>
      </w:r>
      <w:proofErr w:type="spellStart"/>
      <w:r>
        <w:t>trunking</w:t>
      </w:r>
      <w:proofErr w:type="spellEnd"/>
      <w:r>
        <w:t xml:space="preserve"> quindi sia i router che gli switch devono essere configurati normalmente.</w:t>
      </w:r>
    </w:p>
    <w:p w14:paraId="35DE3F46" w14:textId="55EAB89D" w:rsidR="00533DDC" w:rsidRDefault="00533DDC" w:rsidP="00521A76">
      <w:pPr>
        <w:tabs>
          <w:tab w:val="left" w:pos="5450"/>
        </w:tabs>
      </w:pPr>
      <w:r>
        <w:t xml:space="preserve">Per ottenere una </w:t>
      </w:r>
      <w:proofErr w:type="spellStart"/>
      <w:r>
        <w:t>config</w:t>
      </w:r>
      <w:proofErr w:type="spellEnd"/>
      <w:r>
        <w:t xml:space="preserve"> come quella in figura 17-2 si usano generalmente questi 3 step:</w:t>
      </w:r>
    </w:p>
    <w:p w14:paraId="28B9380D" w14:textId="295516CA" w:rsidR="00533DDC" w:rsidRDefault="00533DDC" w:rsidP="00533DDC">
      <w:pPr>
        <w:pStyle w:val="Paragrafoelenco"/>
        <w:numPr>
          <w:ilvl w:val="0"/>
          <w:numId w:val="48"/>
        </w:numPr>
        <w:tabs>
          <w:tab w:val="left" w:pos="5450"/>
        </w:tabs>
      </w:pPr>
      <w:r>
        <w:t xml:space="preserve">Usare il comando </w:t>
      </w:r>
      <w:proofErr w:type="spellStart"/>
      <w:r w:rsidRPr="00533DDC">
        <w:rPr>
          <w:b/>
          <w:bCs/>
        </w:rPr>
        <w:t>interface</w:t>
      </w:r>
      <w:proofErr w:type="spellEnd"/>
      <w:r w:rsidRPr="00533DDC">
        <w:rPr>
          <w:b/>
          <w:bCs/>
        </w:rPr>
        <w:t xml:space="preserve"> </w:t>
      </w:r>
      <w:r>
        <w:rPr>
          <w:b/>
          <w:bCs/>
        </w:rPr>
        <w:t>“</w:t>
      </w:r>
      <w:proofErr w:type="spellStart"/>
      <w:r w:rsidRPr="00533DDC">
        <w:rPr>
          <w:b/>
          <w:bCs/>
          <w:i/>
          <w:iCs/>
        </w:rPr>
        <w:t>type</w:t>
      </w:r>
      <w:proofErr w:type="spellEnd"/>
      <w:r>
        <w:rPr>
          <w:b/>
          <w:bCs/>
          <w:i/>
          <w:iCs/>
        </w:rPr>
        <w:t>”</w:t>
      </w:r>
      <w:r w:rsidRPr="00533DDC">
        <w:rPr>
          <w:b/>
          <w:bCs/>
          <w:i/>
          <w:iCs/>
        </w:rPr>
        <w:t xml:space="preserve"> </w:t>
      </w:r>
      <w:r>
        <w:rPr>
          <w:b/>
          <w:bCs/>
          <w:i/>
          <w:iCs/>
        </w:rPr>
        <w:t>“</w:t>
      </w:r>
      <w:proofErr w:type="spellStart"/>
      <w:r w:rsidRPr="00533DDC">
        <w:rPr>
          <w:b/>
          <w:bCs/>
          <w:i/>
          <w:iCs/>
        </w:rPr>
        <w:t>number.subint</w:t>
      </w:r>
      <w:proofErr w:type="spellEnd"/>
      <w:r>
        <w:rPr>
          <w:b/>
          <w:bCs/>
          <w:i/>
          <w:iCs/>
        </w:rPr>
        <w:t>”</w:t>
      </w:r>
      <w:r>
        <w:t xml:space="preserve"> </w:t>
      </w:r>
      <w:r w:rsidR="00797D24">
        <w:t>(</w:t>
      </w:r>
      <w:proofErr w:type="spellStart"/>
      <w:r w:rsidR="00797D24">
        <w:t>subint</w:t>
      </w:r>
      <w:proofErr w:type="spellEnd"/>
      <w:r w:rsidR="00797D24">
        <w:t xml:space="preserve"> da 1 a 4 miliardi) </w:t>
      </w:r>
      <w:r>
        <w:t xml:space="preserve">per creare una </w:t>
      </w:r>
      <w:proofErr w:type="spellStart"/>
      <w:r>
        <w:t>subinterface</w:t>
      </w:r>
      <w:proofErr w:type="spellEnd"/>
      <w:r>
        <w:t xml:space="preserve"> unica per ogni VLAN.</w:t>
      </w:r>
    </w:p>
    <w:p w14:paraId="7D95D4EE" w14:textId="0A6C4E7A" w:rsidR="00533DDC" w:rsidRPr="00533DDC" w:rsidRDefault="00533DDC" w:rsidP="00533DDC">
      <w:pPr>
        <w:pStyle w:val="Paragrafoelenco"/>
        <w:numPr>
          <w:ilvl w:val="0"/>
          <w:numId w:val="48"/>
        </w:numPr>
        <w:tabs>
          <w:tab w:val="left" w:pos="5450"/>
        </w:tabs>
        <w:rPr>
          <w:i/>
          <w:iCs/>
        </w:rPr>
      </w:pPr>
      <w:r>
        <w:t xml:space="preserve">Usare il comando </w:t>
      </w:r>
      <w:proofErr w:type="spellStart"/>
      <w:r w:rsidRPr="00533DDC">
        <w:rPr>
          <w:b/>
          <w:bCs/>
        </w:rPr>
        <w:t>encapsulation</w:t>
      </w:r>
      <w:proofErr w:type="spellEnd"/>
      <w:r w:rsidRPr="00533DDC">
        <w:rPr>
          <w:b/>
          <w:bCs/>
        </w:rPr>
        <w:t xml:space="preserve"> dot1q </w:t>
      </w:r>
      <w:r>
        <w:rPr>
          <w:b/>
          <w:bCs/>
        </w:rPr>
        <w:t>“</w:t>
      </w:r>
      <w:proofErr w:type="spellStart"/>
      <w:r w:rsidRPr="00533DDC">
        <w:rPr>
          <w:b/>
          <w:bCs/>
          <w:i/>
          <w:iCs/>
        </w:rPr>
        <w:t>vlan</w:t>
      </w:r>
      <w:proofErr w:type="spellEnd"/>
      <w:r w:rsidRPr="00533DDC">
        <w:rPr>
          <w:b/>
          <w:bCs/>
          <w:i/>
          <w:iCs/>
        </w:rPr>
        <w:t xml:space="preserve"> id</w:t>
      </w:r>
      <w:r>
        <w:rPr>
          <w:b/>
          <w:bCs/>
          <w:i/>
          <w:iCs/>
        </w:rPr>
        <w:t xml:space="preserve">” </w:t>
      </w:r>
      <w:r>
        <w:t xml:space="preserve">nella </w:t>
      </w:r>
      <w:proofErr w:type="spellStart"/>
      <w:r>
        <w:t>subinterface</w:t>
      </w:r>
      <w:proofErr w:type="spellEnd"/>
      <w:r>
        <w:t xml:space="preserve"> mode per abilitare l’802.1Q e associare una specifica VLAN per quell’interfaccia.</w:t>
      </w:r>
    </w:p>
    <w:p w14:paraId="1197B826" w14:textId="6C985D24" w:rsidR="00797D24" w:rsidRPr="00797D24" w:rsidRDefault="00533DDC" w:rsidP="00797D24">
      <w:pPr>
        <w:pStyle w:val="Paragrafoelenco"/>
        <w:numPr>
          <w:ilvl w:val="0"/>
          <w:numId w:val="48"/>
        </w:numPr>
        <w:tabs>
          <w:tab w:val="left" w:pos="5450"/>
        </w:tabs>
        <w:rPr>
          <w:i/>
          <w:iCs/>
        </w:rPr>
      </w:pPr>
      <w:r>
        <w:t xml:space="preserve">Usare il comando </w:t>
      </w:r>
      <w:proofErr w:type="spellStart"/>
      <w:r w:rsidRPr="00533DDC">
        <w:rPr>
          <w:b/>
          <w:bCs/>
        </w:rPr>
        <w:t>ip</w:t>
      </w:r>
      <w:proofErr w:type="spellEnd"/>
      <w:r w:rsidRPr="00533DDC">
        <w:rPr>
          <w:b/>
          <w:bCs/>
        </w:rPr>
        <w:t xml:space="preserve"> </w:t>
      </w:r>
      <w:proofErr w:type="spellStart"/>
      <w:r w:rsidRPr="00533DDC">
        <w:rPr>
          <w:b/>
          <w:bCs/>
        </w:rPr>
        <w:t>address</w:t>
      </w:r>
      <w:proofErr w:type="spellEnd"/>
      <w:r>
        <w:t xml:space="preserve"> “</w:t>
      </w:r>
      <w:proofErr w:type="spellStart"/>
      <w:r w:rsidRPr="00533DDC">
        <w:rPr>
          <w:b/>
          <w:bCs/>
          <w:i/>
          <w:iCs/>
        </w:rPr>
        <w:t>address</w:t>
      </w:r>
      <w:proofErr w:type="spellEnd"/>
      <w:r>
        <w:t>” “</w:t>
      </w:r>
      <w:proofErr w:type="spellStart"/>
      <w:r w:rsidRPr="00533DDC">
        <w:rPr>
          <w:b/>
          <w:bCs/>
          <w:i/>
          <w:iCs/>
        </w:rPr>
        <w:t>mask</w:t>
      </w:r>
      <w:proofErr w:type="spellEnd"/>
      <w:r>
        <w:rPr>
          <w:b/>
          <w:bCs/>
          <w:i/>
          <w:iCs/>
        </w:rPr>
        <w:t xml:space="preserve">” </w:t>
      </w:r>
      <w:r>
        <w:t xml:space="preserve">nella </w:t>
      </w:r>
      <w:proofErr w:type="spellStart"/>
      <w:r>
        <w:t>subinterface</w:t>
      </w:r>
      <w:proofErr w:type="spellEnd"/>
      <w:r>
        <w:t xml:space="preserve"> mode per configurare gli </w:t>
      </w:r>
      <w:proofErr w:type="spellStart"/>
      <w:r>
        <w:t>ip</w:t>
      </w:r>
      <w:proofErr w:type="spellEnd"/>
      <w:r>
        <w:t xml:space="preserve"> setting.</w:t>
      </w:r>
    </w:p>
    <w:p w14:paraId="2C3A2CEF" w14:textId="77777777" w:rsidR="00797D24" w:rsidRPr="00FC2BA7" w:rsidRDefault="00797D24" w:rsidP="00797D24">
      <w:pPr>
        <w:tabs>
          <w:tab w:val="left" w:pos="5450"/>
        </w:tabs>
        <w:ind w:left="360"/>
      </w:pPr>
    </w:p>
    <w:p w14:paraId="52D4939D" w14:textId="4B49ED7C" w:rsidR="006C7B9F" w:rsidRDefault="006C7B9F" w:rsidP="00521A76">
      <w:pPr>
        <w:tabs>
          <w:tab w:val="left" w:pos="5450"/>
        </w:tabs>
      </w:pPr>
    </w:p>
    <w:p w14:paraId="6E288676" w14:textId="77777777" w:rsidR="006C7B9F" w:rsidRPr="006C7B9F" w:rsidRDefault="006C7B9F" w:rsidP="00521A76">
      <w:pPr>
        <w:tabs>
          <w:tab w:val="left" w:pos="5450"/>
        </w:tabs>
      </w:pPr>
    </w:p>
    <w:sectPr w:rsidR="006C7B9F" w:rsidRPr="006C7B9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9B8F38" w14:textId="77777777" w:rsidR="005D1428" w:rsidRDefault="005D1428" w:rsidP="00423D10">
      <w:pPr>
        <w:spacing w:after="0" w:line="240" w:lineRule="auto"/>
      </w:pPr>
      <w:r>
        <w:separator/>
      </w:r>
    </w:p>
  </w:endnote>
  <w:endnote w:type="continuationSeparator" w:id="0">
    <w:p w14:paraId="3B73E3BE" w14:textId="77777777" w:rsidR="005D1428" w:rsidRDefault="005D1428"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43048" w14:textId="77777777" w:rsidR="005D1428" w:rsidRDefault="005D1428" w:rsidP="00423D10">
      <w:pPr>
        <w:spacing w:after="0" w:line="240" w:lineRule="auto"/>
      </w:pPr>
      <w:r>
        <w:separator/>
      </w:r>
    </w:p>
  </w:footnote>
  <w:footnote w:type="continuationSeparator" w:id="0">
    <w:p w14:paraId="7BF1EE7A" w14:textId="77777777" w:rsidR="005D1428" w:rsidRDefault="005D1428"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5669A"/>
    <w:multiLevelType w:val="hybridMultilevel"/>
    <w:tmpl w:val="F9E6AB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896E00"/>
    <w:multiLevelType w:val="hybridMultilevel"/>
    <w:tmpl w:val="5770EE92"/>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5"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AD368E2"/>
    <w:multiLevelType w:val="hybridMultilevel"/>
    <w:tmpl w:val="B37626A8"/>
    <w:lvl w:ilvl="0" w:tplc="FBE668E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8" w15:restartNumberingAfterBreak="0">
    <w:nsid w:val="13D1689D"/>
    <w:multiLevelType w:val="hybridMultilevel"/>
    <w:tmpl w:val="1166BA30"/>
    <w:lvl w:ilvl="0" w:tplc="34A05D9E">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 w15:restartNumberingAfterBreak="0">
    <w:nsid w:val="160E3BDA"/>
    <w:multiLevelType w:val="hybridMultilevel"/>
    <w:tmpl w:val="7F963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C3C5B12"/>
    <w:multiLevelType w:val="hybridMultilevel"/>
    <w:tmpl w:val="E8966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9945964"/>
    <w:multiLevelType w:val="hybridMultilevel"/>
    <w:tmpl w:val="83EC7E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BAF0A1F"/>
    <w:multiLevelType w:val="hybridMultilevel"/>
    <w:tmpl w:val="4CD4EF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F052144"/>
    <w:multiLevelType w:val="hybridMultilevel"/>
    <w:tmpl w:val="D7349FCA"/>
    <w:lvl w:ilvl="0" w:tplc="E3BAD93E">
      <w:start w:val="1"/>
      <w:numFmt w:val="lowerLetter"/>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34F1398D"/>
    <w:multiLevelType w:val="hybridMultilevel"/>
    <w:tmpl w:val="9D02EFC4"/>
    <w:lvl w:ilvl="0" w:tplc="973A3924">
      <w:start w:val="1"/>
      <w:numFmt w:val="decimal"/>
      <w:lvlText w:val="%1."/>
      <w:lvlJc w:val="left"/>
      <w:pPr>
        <w:ind w:left="720" w:hanging="360"/>
      </w:pPr>
      <w:rPr>
        <w:rFonts w:hint="default"/>
        <w:b/>
        <w:sz w:val="2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7476BFA"/>
    <w:multiLevelType w:val="hybridMultilevel"/>
    <w:tmpl w:val="7312F9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550584"/>
    <w:multiLevelType w:val="hybridMultilevel"/>
    <w:tmpl w:val="963A9E36"/>
    <w:lvl w:ilvl="0" w:tplc="D5C803F2">
      <w:start w:val="1"/>
      <w:numFmt w:val="decimal"/>
      <w:lvlText w:val="%1."/>
      <w:lvlJc w:val="left"/>
      <w:pPr>
        <w:ind w:left="1110" w:hanging="360"/>
      </w:pPr>
      <w:rPr>
        <w:rFonts w:hint="default"/>
      </w:rPr>
    </w:lvl>
    <w:lvl w:ilvl="1" w:tplc="04100019" w:tentative="1">
      <w:start w:val="1"/>
      <w:numFmt w:val="lowerLetter"/>
      <w:lvlText w:val="%2."/>
      <w:lvlJc w:val="left"/>
      <w:pPr>
        <w:ind w:left="1830" w:hanging="360"/>
      </w:pPr>
    </w:lvl>
    <w:lvl w:ilvl="2" w:tplc="0410001B" w:tentative="1">
      <w:start w:val="1"/>
      <w:numFmt w:val="lowerRoman"/>
      <w:lvlText w:val="%3."/>
      <w:lvlJc w:val="right"/>
      <w:pPr>
        <w:ind w:left="2550" w:hanging="180"/>
      </w:pPr>
    </w:lvl>
    <w:lvl w:ilvl="3" w:tplc="0410000F" w:tentative="1">
      <w:start w:val="1"/>
      <w:numFmt w:val="decimal"/>
      <w:lvlText w:val="%4."/>
      <w:lvlJc w:val="left"/>
      <w:pPr>
        <w:ind w:left="3270" w:hanging="360"/>
      </w:pPr>
    </w:lvl>
    <w:lvl w:ilvl="4" w:tplc="04100019" w:tentative="1">
      <w:start w:val="1"/>
      <w:numFmt w:val="lowerLetter"/>
      <w:lvlText w:val="%5."/>
      <w:lvlJc w:val="left"/>
      <w:pPr>
        <w:ind w:left="3990" w:hanging="360"/>
      </w:pPr>
    </w:lvl>
    <w:lvl w:ilvl="5" w:tplc="0410001B" w:tentative="1">
      <w:start w:val="1"/>
      <w:numFmt w:val="lowerRoman"/>
      <w:lvlText w:val="%6."/>
      <w:lvlJc w:val="right"/>
      <w:pPr>
        <w:ind w:left="4710" w:hanging="180"/>
      </w:pPr>
    </w:lvl>
    <w:lvl w:ilvl="6" w:tplc="0410000F" w:tentative="1">
      <w:start w:val="1"/>
      <w:numFmt w:val="decimal"/>
      <w:lvlText w:val="%7."/>
      <w:lvlJc w:val="left"/>
      <w:pPr>
        <w:ind w:left="5430" w:hanging="360"/>
      </w:pPr>
    </w:lvl>
    <w:lvl w:ilvl="7" w:tplc="04100019" w:tentative="1">
      <w:start w:val="1"/>
      <w:numFmt w:val="lowerLetter"/>
      <w:lvlText w:val="%8."/>
      <w:lvlJc w:val="left"/>
      <w:pPr>
        <w:ind w:left="6150" w:hanging="360"/>
      </w:pPr>
    </w:lvl>
    <w:lvl w:ilvl="8" w:tplc="0410001B" w:tentative="1">
      <w:start w:val="1"/>
      <w:numFmt w:val="lowerRoman"/>
      <w:lvlText w:val="%9."/>
      <w:lvlJc w:val="right"/>
      <w:pPr>
        <w:ind w:left="6870" w:hanging="180"/>
      </w:pPr>
    </w:lvl>
  </w:abstractNum>
  <w:abstractNum w:abstractNumId="25"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6"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07E2A44"/>
    <w:multiLevelType w:val="hybridMultilevel"/>
    <w:tmpl w:val="DE807B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A1F2183"/>
    <w:multiLevelType w:val="hybridMultilevel"/>
    <w:tmpl w:val="C8342486"/>
    <w:lvl w:ilvl="0" w:tplc="0410000F">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FB74465"/>
    <w:multiLevelType w:val="hybridMultilevel"/>
    <w:tmpl w:val="9ECCA6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820CB4"/>
    <w:multiLevelType w:val="hybridMultilevel"/>
    <w:tmpl w:val="C52E17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E26D90"/>
    <w:multiLevelType w:val="hybridMultilevel"/>
    <w:tmpl w:val="4ED81A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40" w15:restartNumberingAfterBreak="0">
    <w:nsid w:val="68AF5D69"/>
    <w:multiLevelType w:val="hybridMultilevel"/>
    <w:tmpl w:val="E8F0C0CA"/>
    <w:lvl w:ilvl="0" w:tplc="8C6A2B28">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41"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4F7792D"/>
    <w:multiLevelType w:val="hybridMultilevel"/>
    <w:tmpl w:val="2AD488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7BF94112"/>
    <w:multiLevelType w:val="hybridMultilevel"/>
    <w:tmpl w:val="CDDE77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F831206"/>
    <w:multiLevelType w:val="hybridMultilevel"/>
    <w:tmpl w:val="2AE04000"/>
    <w:lvl w:ilvl="0" w:tplc="97E4826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36"/>
  </w:num>
  <w:num w:numId="2">
    <w:abstractNumId w:val="44"/>
  </w:num>
  <w:num w:numId="3">
    <w:abstractNumId w:val="3"/>
  </w:num>
  <w:num w:numId="4">
    <w:abstractNumId w:val="43"/>
  </w:num>
  <w:num w:numId="5">
    <w:abstractNumId w:val="6"/>
  </w:num>
  <w:num w:numId="6">
    <w:abstractNumId w:val="25"/>
  </w:num>
  <w:num w:numId="7">
    <w:abstractNumId w:val="10"/>
  </w:num>
  <w:num w:numId="8">
    <w:abstractNumId w:val="29"/>
  </w:num>
  <w:num w:numId="9">
    <w:abstractNumId w:val="20"/>
  </w:num>
  <w:num w:numId="10">
    <w:abstractNumId w:val="39"/>
  </w:num>
  <w:num w:numId="11">
    <w:abstractNumId w:val="4"/>
  </w:num>
  <w:num w:numId="12">
    <w:abstractNumId w:val="30"/>
  </w:num>
  <w:num w:numId="13">
    <w:abstractNumId w:val="2"/>
  </w:num>
  <w:num w:numId="14">
    <w:abstractNumId w:val="27"/>
  </w:num>
  <w:num w:numId="15">
    <w:abstractNumId w:val="32"/>
  </w:num>
  <w:num w:numId="16">
    <w:abstractNumId w:val="13"/>
  </w:num>
  <w:num w:numId="17">
    <w:abstractNumId w:val="21"/>
  </w:num>
  <w:num w:numId="18">
    <w:abstractNumId w:val="22"/>
  </w:num>
  <w:num w:numId="19">
    <w:abstractNumId w:val="46"/>
  </w:num>
  <w:num w:numId="20">
    <w:abstractNumId w:val="23"/>
  </w:num>
  <w:num w:numId="21">
    <w:abstractNumId w:val="16"/>
  </w:num>
  <w:num w:numId="22">
    <w:abstractNumId w:val="35"/>
  </w:num>
  <w:num w:numId="23">
    <w:abstractNumId w:val="26"/>
  </w:num>
  <w:num w:numId="24">
    <w:abstractNumId w:val="12"/>
  </w:num>
  <w:num w:numId="25">
    <w:abstractNumId w:val="41"/>
  </w:num>
  <w:num w:numId="26">
    <w:abstractNumId w:val="5"/>
  </w:num>
  <w:num w:numId="27">
    <w:abstractNumId w:val="33"/>
  </w:num>
  <w:num w:numId="28">
    <w:abstractNumId w:val="7"/>
  </w:num>
  <w:num w:numId="29">
    <w:abstractNumId w:val="40"/>
  </w:num>
  <w:num w:numId="30">
    <w:abstractNumId w:val="37"/>
  </w:num>
  <w:num w:numId="31">
    <w:abstractNumId w:val="42"/>
  </w:num>
  <w:num w:numId="32">
    <w:abstractNumId w:val="45"/>
  </w:num>
  <w:num w:numId="33">
    <w:abstractNumId w:val="34"/>
  </w:num>
  <w:num w:numId="34">
    <w:abstractNumId w:val="8"/>
  </w:num>
  <w:num w:numId="35">
    <w:abstractNumId w:val="17"/>
  </w:num>
  <w:num w:numId="36">
    <w:abstractNumId w:val="11"/>
  </w:num>
  <w:num w:numId="37">
    <w:abstractNumId w:val="38"/>
  </w:num>
  <w:num w:numId="38">
    <w:abstractNumId w:val="28"/>
  </w:num>
  <w:num w:numId="39">
    <w:abstractNumId w:val="31"/>
  </w:num>
  <w:num w:numId="40">
    <w:abstractNumId w:val="15"/>
  </w:num>
  <w:num w:numId="41">
    <w:abstractNumId w:val="14"/>
  </w:num>
  <w:num w:numId="42">
    <w:abstractNumId w:val="19"/>
  </w:num>
  <w:num w:numId="43">
    <w:abstractNumId w:val="47"/>
  </w:num>
  <w:num w:numId="44">
    <w:abstractNumId w:val="24"/>
  </w:num>
  <w:num w:numId="45">
    <w:abstractNumId w:val="18"/>
  </w:num>
  <w:num w:numId="46">
    <w:abstractNumId w:val="1"/>
  </w:num>
  <w:num w:numId="47">
    <w:abstractNumId w:val="9"/>
  </w:num>
  <w:num w:numId="48">
    <w:abstractNumId w:val="0"/>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05E94"/>
    <w:rsid w:val="00010130"/>
    <w:rsid w:val="00013008"/>
    <w:rsid w:val="00013E7D"/>
    <w:rsid w:val="00043DFB"/>
    <w:rsid w:val="00045750"/>
    <w:rsid w:val="000614EC"/>
    <w:rsid w:val="00062FF0"/>
    <w:rsid w:val="00066C87"/>
    <w:rsid w:val="00067D46"/>
    <w:rsid w:val="00070B77"/>
    <w:rsid w:val="00071B9A"/>
    <w:rsid w:val="00096E04"/>
    <w:rsid w:val="000B5A2E"/>
    <w:rsid w:val="000C3E8F"/>
    <w:rsid w:val="000C6617"/>
    <w:rsid w:val="000E28DD"/>
    <w:rsid w:val="000F052F"/>
    <w:rsid w:val="000F22B4"/>
    <w:rsid w:val="000F77CF"/>
    <w:rsid w:val="000F7A2B"/>
    <w:rsid w:val="00104701"/>
    <w:rsid w:val="0012047B"/>
    <w:rsid w:val="001209F0"/>
    <w:rsid w:val="0012220A"/>
    <w:rsid w:val="00125F92"/>
    <w:rsid w:val="00131278"/>
    <w:rsid w:val="00133B95"/>
    <w:rsid w:val="00145CEB"/>
    <w:rsid w:val="001512E1"/>
    <w:rsid w:val="00165E79"/>
    <w:rsid w:val="0017649E"/>
    <w:rsid w:val="00176B19"/>
    <w:rsid w:val="0018322C"/>
    <w:rsid w:val="00183F15"/>
    <w:rsid w:val="00187F31"/>
    <w:rsid w:val="00193873"/>
    <w:rsid w:val="001956FD"/>
    <w:rsid w:val="00196171"/>
    <w:rsid w:val="001A5C83"/>
    <w:rsid w:val="001D20DB"/>
    <w:rsid w:val="001D2E65"/>
    <w:rsid w:val="001D4ACA"/>
    <w:rsid w:val="001E64F1"/>
    <w:rsid w:val="001E76A1"/>
    <w:rsid w:val="001F250F"/>
    <w:rsid w:val="00206C7D"/>
    <w:rsid w:val="00212564"/>
    <w:rsid w:val="00223D78"/>
    <w:rsid w:val="002607CD"/>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92B53"/>
    <w:rsid w:val="003B0228"/>
    <w:rsid w:val="003B7DE4"/>
    <w:rsid w:val="003C1EA9"/>
    <w:rsid w:val="003C4A1B"/>
    <w:rsid w:val="003D6193"/>
    <w:rsid w:val="003D66D1"/>
    <w:rsid w:val="003E435C"/>
    <w:rsid w:val="003F3AE5"/>
    <w:rsid w:val="003F6D94"/>
    <w:rsid w:val="004015D8"/>
    <w:rsid w:val="004221F0"/>
    <w:rsid w:val="00423D10"/>
    <w:rsid w:val="00424D5C"/>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21A76"/>
    <w:rsid w:val="00533DDC"/>
    <w:rsid w:val="005360DE"/>
    <w:rsid w:val="00550C24"/>
    <w:rsid w:val="00552AFB"/>
    <w:rsid w:val="005678E2"/>
    <w:rsid w:val="005706CB"/>
    <w:rsid w:val="00577AE0"/>
    <w:rsid w:val="00582F70"/>
    <w:rsid w:val="0059522E"/>
    <w:rsid w:val="005A688B"/>
    <w:rsid w:val="005B0FB4"/>
    <w:rsid w:val="005B6335"/>
    <w:rsid w:val="005D1428"/>
    <w:rsid w:val="005D50FB"/>
    <w:rsid w:val="005F4C2A"/>
    <w:rsid w:val="006039DE"/>
    <w:rsid w:val="00611500"/>
    <w:rsid w:val="006177BC"/>
    <w:rsid w:val="006514BC"/>
    <w:rsid w:val="006762E1"/>
    <w:rsid w:val="00676DE0"/>
    <w:rsid w:val="00684329"/>
    <w:rsid w:val="00687DCB"/>
    <w:rsid w:val="00694730"/>
    <w:rsid w:val="0069712E"/>
    <w:rsid w:val="006B3888"/>
    <w:rsid w:val="006B3C1A"/>
    <w:rsid w:val="006B4D37"/>
    <w:rsid w:val="006B7D93"/>
    <w:rsid w:val="006C61D2"/>
    <w:rsid w:val="006C7B9F"/>
    <w:rsid w:val="006E6062"/>
    <w:rsid w:val="006F36F9"/>
    <w:rsid w:val="00700462"/>
    <w:rsid w:val="00706EC5"/>
    <w:rsid w:val="00712B39"/>
    <w:rsid w:val="007156B4"/>
    <w:rsid w:val="00720C9C"/>
    <w:rsid w:val="00723948"/>
    <w:rsid w:val="0073567C"/>
    <w:rsid w:val="00735B39"/>
    <w:rsid w:val="00737CBC"/>
    <w:rsid w:val="007465F6"/>
    <w:rsid w:val="00761E2C"/>
    <w:rsid w:val="0076705D"/>
    <w:rsid w:val="007762AF"/>
    <w:rsid w:val="007772A9"/>
    <w:rsid w:val="00793590"/>
    <w:rsid w:val="00794D86"/>
    <w:rsid w:val="00795567"/>
    <w:rsid w:val="00797D24"/>
    <w:rsid w:val="007A2AF3"/>
    <w:rsid w:val="007A3BBC"/>
    <w:rsid w:val="007D4820"/>
    <w:rsid w:val="007F24DF"/>
    <w:rsid w:val="007F61C3"/>
    <w:rsid w:val="00810197"/>
    <w:rsid w:val="00813471"/>
    <w:rsid w:val="00814441"/>
    <w:rsid w:val="00824542"/>
    <w:rsid w:val="008424CA"/>
    <w:rsid w:val="00851994"/>
    <w:rsid w:val="008534F0"/>
    <w:rsid w:val="00867569"/>
    <w:rsid w:val="0087197C"/>
    <w:rsid w:val="00885098"/>
    <w:rsid w:val="00891F73"/>
    <w:rsid w:val="008A3C7D"/>
    <w:rsid w:val="008C2C7E"/>
    <w:rsid w:val="008C3F31"/>
    <w:rsid w:val="008D64AD"/>
    <w:rsid w:val="008E67E7"/>
    <w:rsid w:val="008E7423"/>
    <w:rsid w:val="008F172E"/>
    <w:rsid w:val="008F291E"/>
    <w:rsid w:val="008F6B5E"/>
    <w:rsid w:val="008F7B18"/>
    <w:rsid w:val="009041F4"/>
    <w:rsid w:val="009065E3"/>
    <w:rsid w:val="009213A9"/>
    <w:rsid w:val="00936A93"/>
    <w:rsid w:val="00940E72"/>
    <w:rsid w:val="00951A25"/>
    <w:rsid w:val="009570A3"/>
    <w:rsid w:val="009635B2"/>
    <w:rsid w:val="00966715"/>
    <w:rsid w:val="00971603"/>
    <w:rsid w:val="009B1436"/>
    <w:rsid w:val="009B212D"/>
    <w:rsid w:val="009B55B6"/>
    <w:rsid w:val="009E7147"/>
    <w:rsid w:val="009F4841"/>
    <w:rsid w:val="00A02632"/>
    <w:rsid w:val="00A03123"/>
    <w:rsid w:val="00A223DA"/>
    <w:rsid w:val="00A27614"/>
    <w:rsid w:val="00A31269"/>
    <w:rsid w:val="00A336B2"/>
    <w:rsid w:val="00A35BAE"/>
    <w:rsid w:val="00A376F3"/>
    <w:rsid w:val="00A424C5"/>
    <w:rsid w:val="00A570C9"/>
    <w:rsid w:val="00A718C1"/>
    <w:rsid w:val="00A72B2A"/>
    <w:rsid w:val="00A7349C"/>
    <w:rsid w:val="00A76F9F"/>
    <w:rsid w:val="00A77539"/>
    <w:rsid w:val="00A96B3C"/>
    <w:rsid w:val="00AA6BF6"/>
    <w:rsid w:val="00AB49F5"/>
    <w:rsid w:val="00AD2279"/>
    <w:rsid w:val="00AF34CC"/>
    <w:rsid w:val="00AF6AB4"/>
    <w:rsid w:val="00B079AE"/>
    <w:rsid w:val="00B173DF"/>
    <w:rsid w:val="00B50E36"/>
    <w:rsid w:val="00B62901"/>
    <w:rsid w:val="00B6756C"/>
    <w:rsid w:val="00BA2628"/>
    <w:rsid w:val="00BA7A8E"/>
    <w:rsid w:val="00BC1AF2"/>
    <w:rsid w:val="00C04B94"/>
    <w:rsid w:val="00C20BC6"/>
    <w:rsid w:val="00C20C8D"/>
    <w:rsid w:val="00C2139B"/>
    <w:rsid w:val="00C257D4"/>
    <w:rsid w:val="00C31299"/>
    <w:rsid w:val="00C33C45"/>
    <w:rsid w:val="00C42C8C"/>
    <w:rsid w:val="00C51B7D"/>
    <w:rsid w:val="00C541DA"/>
    <w:rsid w:val="00C5784B"/>
    <w:rsid w:val="00C5794A"/>
    <w:rsid w:val="00C6265C"/>
    <w:rsid w:val="00C63C1D"/>
    <w:rsid w:val="00C640CA"/>
    <w:rsid w:val="00C64EA8"/>
    <w:rsid w:val="00C8395B"/>
    <w:rsid w:val="00C85ADD"/>
    <w:rsid w:val="00C9529A"/>
    <w:rsid w:val="00CD16A7"/>
    <w:rsid w:val="00CD5A2F"/>
    <w:rsid w:val="00CE41A5"/>
    <w:rsid w:val="00CF0147"/>
    <w:rsid w:val="00CF127C"/>
    <w:rsid w:val="00CF1673"/>
    <w:rsid w:val="00CF5F88"/>
    <w:rsid w:val="00D115E9"/>
    <w:rsid w:val="00D13AFB"/>
    <w:rsid w:val="00D15C3E"/>
    <w:rsid w:val="00D1620F"/>
    <w:rsid w:val="00D16BDB"/>
    <w:rsid w:val="00D20885"/>
    <w:rsid w:val="00D2104B"/>
    <w:rsid w:val="00D269C2"/>
    <w:rsid w:val="00D33F73"/>
    <w:rsid w:val="00D40D38"/>
    <w:rsid w:val="00D43703"/>
    <w:rsid w:val="00D465DC"/>
    <w:rsid w:val="00D56527"/>
    <w:rsid w:val="00D577C4"/>
    <w:rsid w:val="00D617BE"/>
    <w:rsid w:val="00D63BB6"/>
    <w:rsid w:val="00D729D0"/>
    <w:rsid w:val="00D954A2"/>
    <w:rsid w:val="00DA35B9"/>
    <w:rsid w:val="00DA4ECF"/>
    <w:rsid w:val="00DB2301"/>
    <w:rsid w:val="00DB639C"/>
    <w:rsid w:val="00DC2D47"/>
    <w:rsid w:val="00E0043F"/>
    <w:rsid w:val="00E10F4C"/>
    <w:rsid w:val="00E14207"/>
    <w:rsid w:val="00E1587F"/>
    <w:rsid w:val="00E26329"/>
    <w:rsid w:val="00E35F3F"/>
    <w:rsid w:val="00E62160"/>
    <w:rsid w:val="00E71458"/>
    <w:rsid w:val="00E73B46"/>
    <w:rsid w:val="00E74E0B"/>
    <w:rsid w:val="00E76C13"/>
    <w:rsid w:val="00E91817"/>
    <w:rsid w:val="00E92532"/>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2BA7"/>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514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 w:type="character" w:customStyle="1" w:styleId="Titolo2Carattere">
    <w:name w:val="Titolo 2 Carattere"/>
    <w:basedOn w:val="Carpredefinitoparagrafo"/>
    <w:link w:val="Titolo2"/>
    <w:uiPriority w:val="9"/>
    <w:rsid w:val="006514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microsoft.com/office/2011/relationships/people" Target="peop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DADC5-3990-4C20-BEEE-1B675C233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12316</Words>
  <Characters>70207</Characters>
  <Application>Microsoft Office Word</Application>
  <DocSecurity>0</DocSecurity>
  <Lines>585</Lines>
  <Paragraphs>164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117</cp:revision>
  <dcterms:created xsi:type="dcterms:W3CDTF">2020-10-27T17:59:00Z</dcterms:created>
  <dcterms:modified xsi:type="dcterms:W3CDTF">2020-11-17T19:47:00Z</dcterms:modified>
</cp:coreProperties>
</file>